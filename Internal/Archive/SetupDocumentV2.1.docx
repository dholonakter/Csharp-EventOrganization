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78248" w14:textId="77777777" w:rsidR="001C68F7" w:rsidRDefault="00DD1E17" w:rsidP="001C68F7">
      <w:r>
        <w:rPr>
          <w:rStyle w:val="Verwijzingopmerking"/>
        </w:rPr>
        <w:commentReference w:id="0"/>
      </w:r>
      <w:r w:rsidR="001C68F7">
        <w:rPr>
          <w:noProof/>
        </w:rPr>
        <w:drawing>
          <wp:anchor distT="0" distB="0" distL="114300" distR="114300" simplePos="0" relativeHeight="251659264" behindDoc="0" locked="0" layoutInCell="1" allowOverlap="1" wp14:anchorId="2B24994A" wp14:editId="36196A60">
            <wp:simplePos x="0" y="0"/>
            <wp:positionH relativeFrom="column">
              <wp:posOffset>-419100</wp:posOffset>
            </wp:positionH>
            <wp:positionV relativeFrom="paragraph">
              <wp:posOffset>-247650</wp:posOffset>
            </wp:positionV>
            <wp:extent cx="2170430" cy="800100"/>
            <wp:effectExtent l="0" t="0" r="1270" b="0"/>
            <wp:wrapNone/>
            <wp:docPr id="16" name="Picture 16" descr="28233412_1268952309915774_62955279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8233412_1268952309915774_629552791_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70430" cy="800100"/>
                    </a:xfrm>
                    <a:prstGeom prst="rect">
                      <a:avLst/>
                    </a:prstGeom>
                    <a:noFill/>
                  </pic:spPr>
                </pic:pic>
              </a:graphicData>
            </a:graphic>
            <wp14:sizeRelH relativeFrom="margin">
              <wp14:pctWidth>0</wp14:pctWidth>
            </wp14:sizeRelH>
            <wp14:sizeRelV relativeFrom="margin">
              <wp14:pctHeight>0</wp14:pctHeight>
            </wp14:sizeRelV>
          </wp:anchor>
        </w:drawing>
      </w:r>
    </w:p>
    <w:sdt>
      <w:sdtPr>
        <w:id w:val="1908953220"/>
        <w:docPartObj>
          <w:docPartGallery w:val="Cover Pages"/>
          <w:docPartUnique/>
        </w:docPartObj>
      </w:sdtPr>
      <w:sdtEndPr/>
      <w:sdtContent>
        <w:p w14:paraId="54FDC0FF" w14:textId="4A7FEF7A" w:rsidR="001C68F7" w:rsidRDefault="001C68F7" w:rsidP="001C68F7">
          <w:pPr>
            <w:rPr>
              <w:lang w:val="pt-PT"/>
            </w:rPr>
          </w:pPr>
          <w:r>
            <w:rPr>
              <w:noProof/>
            </w:rPr>
            <mc:AlternateContent>
              <mc:Choice Requires="wpg">
                <w:drawing>
                  <wp:anchor distT="0" distB="0" distL="114300" distR="114300" simplePos="0" relativeHeight="251656192" behindDoc="1" locked="0" layoutInCell="1" allowOverlap="1" wp14:anchorId="0812AB16" wp14:editId="4F3A2609">
                    <wp:simplePos x="0" y="0"/>
                    <wp:positionH relativeFrom="page">
                      <wp:posOffset>-9525</wp:posOffset>
                    </wp:positionH>
                    <wp:positionV relativeFrom="page">
                      <wp:posOffset>342900</wp:posOffset>
                    </wp:positionV>
                    <wp:extent cx="7574280" cy="10440035"/>
                    <wp:effectExtent l="0" t="0" r="7620" b="0"/>
                    <wp:wrapNone/>
                    <wp:docPr id="15" name="Group 15"/>
                    <wp:cNvGraphicFramePr/>
                    <a:graphic xmlns:a="http://schemas.openxmlformats.org/drawingml/2006/main">
                      <a:graphicData uri="http://schemas.microsoft.com/office/word/2010/wordprocessingGroup">
                        <wpg:wgp>
                          <wpg:cNvGrpSpPr/>
                          <wpg:grpSpPr>
                            <a:xfrm>
                              <a:off x="0" y="0"/>
                              <a:ext cx="7574280" cy="10440035"/>
                              <a:chOff x="0" y="0"/>
                              <a:chExt cx="7574508" cy="10016975"/>
                            </a:xfrm>
                          </wpg:grpSpPr>
                          <wps:wsp>
                            <wps:cNvPr id="17" name="Rectangle 17"/>
                            <wps:cNvSpPr/>
                            <wps:spPr>
                              <a:xfrm>
                                <a:off x="0" y="7516366"/>
                                <a:ext cx="7574052" cy="201213"/>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0" y="7685916"/>
                                <a:ext cx="7574508" cy="2331059"/>
                              </a:xfrm>
                              <a:prstGeom prst="rect">
                                <a:avLst/>
                              </a:prstGeom>
                              <a:solidFill>
                                <a:schemeClr val="bg2">
                                  <a:lumMod val="90000"/>
                                </a:schemeClr>
                              </a:solidFill>
                              <a:ln>
                                <a:noFill/>
                              </a:ln>
                            </wps:spPr>
                            <wps:style>
                              <a:lnRef idx="0">
                                <a:scrgbClr r="0" g="0" b="0"/>
                              </a:lnRef>
                              <a:fillRef idx="0">
                                <a:scrgbClr r="0" g="0" b="0"/>
                              </a:fillRef>
                              <a:effectRef idx="0">
                                <a:scrgbClr r="0" g="0" b="0"/>
                              </a:effectRef>
                              <a:fontRef idx="minor">
                                <a:schemeClr val="lt1"/>
                              </a:fontRef>
                            </wps:style>
                            <wps:txbx>
                              <w:txbxContent>
                                <w:p w14:paraId="30744589" w14:textId="77777777" w:rsidR="00CA67A7" w:rsidRDefault="00CA67A7" w:rsidP="001C68F7">
                                  <w:pPr>
                                    <w:pStyle w:val="Geenafstand"/>
                                    <w:rPr>
                                      <w:color w:val="FFFFFF" w:themeColor="background1"/>
                                      <w:sz w:val="32"/>
                                      <w:szCs w:val="32"/>
                                      <w:lang w:val="pt-PT"/>
                                    </w:rPr>
                                  </w:pPr>
                                </w:p>
                              </w:txbxContent>
                            </wps:txbx>
                            <wps:bodyPr rot="0" spcFirstLastPara="0" vert="horz" wrap="square" lIns="457200" tIns="182880" rIns="457200" bIns="457200" numCol="1" spcCol="0" rtlCol="0" fromWordArt="0" anchor="b" anchorCtr="0" forceAA="0" compatLnSpc="1">
                              <a:prstTxWarp prst="textNoShape">
                                <a:avLst/>
                              </a:prstTxWarp>
                              <a:noAutofit/>
                            </wps:bodyPr>
                          </wps:wsp>
                          <wps:wsp>
                            <wps:cNvPr id="19" name="Text Box 122"/>
                            <wps:cNvSpPr txBox="1"/>
                            <wps:spPr>
                              <a:xfrm>
                                <a:off x="204716"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id w:val="850833444"/>
                                    <w:dataBinding w:prefixMappings="xmlns:ns0='http://purl.org/dc/elements/1.1/' xmlns:ns1='http://schemas.openxmlformats.org/package/2006/metadata/core-properties' " w:xpath="/ns1:coreProperties[1]/ns0:title[1]" w:storeItemID="{6C3C8BC8-F283-45AE-878A-BAB7291924A1}"/>
                                    <w:text/>
                                  </w:sdtPr>
                                  <w:sdtEndPr/>
                                  <w:sdtContent>
                                    <w:p w14:paraId="1AE6E1D7" w14:textId="77777777" w:rsidR="00CA67A7" w:rsidRDefault="00CA67A7" w:rsidP="001C68F7">
                                      <w:pPr>
                                        <w:pStyle w:val="Geenafstand"/>
                                        <w:pBdr>
                                          <w:bottom w:val="single" w:sz="6" w:space="4" w:color="7F7F7F" w:themeColor="text1" w:themeTint="80"/>
                                        </w:pBd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SETUP DOCUMENT</w:t>
                                      </w:r>
                                    </w:p>
                                  </w:sdtContent>
                                </w:sdt>
                                <w:p w14:paraId="2672C4E8" w14:textId="77777777" w:rsidR="00CA67A7" w:rsidRDefault="00CA67A7" w:rsidP="001C68F7">
                                  <w:pPr>
                                    <w:pStyle w:val="Geenafstand"/>
                                    <w:spacing w:before="240"/>
                                    <w:rPr>
                                      <w:rFonts w:asciiTheme="minorHAnsi" w:hAnsiTheme="minorHAnsi" w:cstheme="minorBidi"/>
                                      <w:caps/>
                                      <w:color w:val="44546A" w:themeColor="text2"/>
                                      <w:sz w:val="36"/>
                                      <w:szCs w:val="36"/>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LARP EVENT SOFTWARE SOLUTION</w:t>
                                  </w:r>
                                </w:p>
                              </w:txbxContent>
                            </wps:txbx>
                            <wps:bodyPr rot="0" spcFirstLastPara="0"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812AB16" id="Group 15" o:spid="_x0000_s1026" style="position:absolute;margin-left:-.75pt;margin-top:27pt;width:596.4pt;height:822.05pt;z-index:-251660288;mso-position-horizontal-relative:page;mso-position-vertical-relative:page" coordsize="75745,100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">
                    <v:rect id="Rectangle 17" o:spid="_x0000_s1027" style="position:absolute;top:75163;width:75740;height:2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" fillcolor="black [3200]" stroked="f"/>
                    <v:rect id="Rectangle 18" o:spid="_x0000_s1028" style="position:absolute;top:76859;width:75745;height:2331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" fillcolor="#cfcdcd [2894]" stroked="f">
                      <v:textbox inset="36pt,14.4pt,36pt,36pt">
                        <w:txbxContent>
                          <w:p w14:paraId="30744589" w14:textId="77777777" w:rsidR="00CA67A7" w:rsidRDefault="00CA67A7" w:rsidP="001C68F7">
                            <w:pPr>
                              <w:pStyle w:val="Geenafstand"/>
                              <w:rPr>
                                <w:color w:val="FFFFFF" w:themeColor="background1"/>
                                <w:sz w:val="32"/>
                                <w:szCs w:val="32"/>
                                <w:lang w:val="pt-PT"/>
                              </w:rPr>
                            </w:pPr>
                          </w:p>
                        </w:txbxContent>
                      </v:textbox>
                    </v:rect>
                    <v:shapetype id="_x0000_t202" coordsize="21600,21600" o:spt="202" path="m,l,21600r21600,l21600,xe">
                      <v:stroke joinstyle="miter"/>
                      <v:path gradientshapeok="t" o:connecttype="rect"/>
                    </v:shapetype>
                    <v:shape id="Text Box 122" o:spid="_x0000_s1029" type="#_x0000_t202" style="position:absolute;left:2047;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" filled="f" stroked="f" strokeweight=".5pt">
                      <v:textbox inset="36pt,36pt,36pt,36pt">
                        <w:txbxContent>
                          <w:sdt>
                            <w:sdtP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id w:val="850833444"/>
                              <w:dataBinding w:prefixMappings="xmlns:ns0='http://purl.org/dc/elements/1.1/' xmlns:ns1='http://schemas.openxmlformats.org/package/2006/metadata/core-properties' " w:xpath="/ns1:coreProperties[1]/ns0:title[1]" w:storeItemID="{6C3C8BC8-F283-45AE-878A-BAB7291924A1}"/>
                              <w:text/>
                            </w:sdtPr>
                            <w:sdtEndPr/>
                            <w:sdtContent>
                              <w:p w14:paraId="1AE6E1D7" w14:textId="77777777" w:rsidR="00CA67A7" w:rsidRDefault="00CA67A7" w:rsidP="001C68F7">
                                <w:pPr>
                                  <w:pStyle w:val="Geenafstand"/>
                                  <w:pBdr>
                                    <w:bottom w:val="single" w:sz="6" w:space="4" w:color="7F7F7F" w:themeColor="text1" w:themeTint="80"/>
                                  </w:pBd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SETUP DOCUMENT</w:t>
                                </w:r>
                              </w:p>
                            </w:sdtContent>
                          </w:sdt>
                          <w:p w14:paraId="2672C4E8" w14:textId="77777777" w:rsidR="00CA67A7" w:rsidRDefault="00CA67A7" w:rsidP="001C68F7">
                            <w:pPr>
                              <w:pStyle w:val="Geenafstand"/>
                              <w:spacing w:before="240"/>
                              <w:rPr>
                                <w:rFonts w:asciiTheme="minorHAnsi" w:hAnsiTheme="minorHAnsi" w:cstheme="minorBidi"/>
                                <w:caps/>
                                <w:color w:val="44546A" w:themeColor="text2"/>
                                <w:sz w:val="36"/>
                                <w:szCs w:val="36"/>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LARP EVENT SOFTWARE SOLUTION</w:t>
                            </w:r>
                          </w:p>
                        </w:txbxContent>
                      </v:textbox>
                    </v:shape>
                    <w10:wrap anchorx="page" anchory="page"/>
                  </v:group>
                </w:pict>
              </mc:Fallback>
            </mc:AlternateContent>
          </w:r>
          <w:r>
            <w:rPr>
              <w:noProof/>
            </w:rPr>
            <mc:AlternateContent>
              <mc:Choice Requires="wps">
                <w:drawing>
                  <wp:anchor distT="0" distB="0" distL="114300" distR="114300" simplePos="0" relativeHeight="251653120" behindDoc="0" locked="0" layoutInCell="1" allowOverlap="1" wp14:anchorId="5421386C" wp14:editId="5F787AB9">
                    <wp:simplePos x="0" y="0"/>
                    <wp:positionH relativeFrom="margin">
                      <wp:align>left</wp:align>
                    </wp:positionH>
                    <wp:positionV relativeFrom="paragraph">
                      <wp:posOffset>7988935</wp:posOffset>
                    </wp:positionV>
                    <wp:extent cx="2524125" cy="1329055"/>
                    <wp:effectExtent l="0" t="0" r="0" b="4445"/>
                    <wp:wrapNone/>
                    <wp:docPr id="13" name="Text Box 13"/>
                    <wp:cNvGraphicFramePr/>
                    <a:graphic xmlns:a="http://schemas.openxmlformats.org/drawingml/2006/main">
                      <a:graphicData uri="http://schemas.microsoft.com/office/word/2010/wordprocessingShape">
                        <wps:wsp>
                          <wps:cNvSpPr txBox="1"/>
                          <wps:spPr>
                            <a:xfrm>
                              <a:off x="0" y="0"/>
                              <a:ext cx="2524125" cy="1329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4AFCC6" w14:textId="77777777" w:rsidR="00CA67A7" w:rsidRDefault="00CA67A7" w:rsidP="001C68F7">
                                <w:pPr>
                                  <w:spacing w:line="276" w:lineRule="auto"/>
                                  <w:rPr>
                                    <w:color w:val="262626" w:themeColor="text1" w:themeTint="D9"/>
                                    <w:lang w:val="de-DE"/>
                                  </w:rPr>
                                </w:pPr>
                                <w:r>
                                  <w:rPr>
                                    <w:color w:val="262626" w:themeColor="text1" w:themeTint="D9"/>
                                    <w:lang w:val="de-DE"/>
                                  </w:rPr>
                                  <w:t>Dholon Akter</w:t>
                                </w:r>
                                <w:r>
                                  <w:rPr>
                                    <w:color w:val="262626" w:themeColor="text1" w:themeTint="D9"/>
                                    <w:lang w:val="de-DE"/>
                                  </w:rPr>
                                  <w:tab/>
                                  <w:t>| Nr. 3047040</w:t>
                                </w:r>
                              </w:p>
                              <w:p w14:paraId="50D012AB" w14:textId="77777777" w:rsidR="00CA67A7" w:rsidRDefault="00CA67A7" w:rsidP="001C68F7">
                                <w:pPr>
                                  <w:spacing w:line="276" w:lineRule="auto"/>
                                  <w:rPr>
                                    <w:color w:val="262626" w:themeColor="text1" w:themeTint="D9"/>
                                    <w:lang w:val="de-DE"/>
                                  </w:rPr>
                                </w:pPr>
                                <w:r>
                                  <w:rPr>
                                    <w:color w:val="262626" w:themeColor="text1" w:themeTint="D9"/>
                                    <w:lang w:val="de-DE"/>
                                  </w:rPr>
                                  <w:t>Chanelle Hart</w:t>
                                </w:r>
                                <w:r>
                                  <w:rPr>
                                    <w:color w:val="262626" w:themeColor="text1" w:themeTint="D9"/>
                                    <w:lang w:val="de-DE"/>
                                  </w:rPr>
                                  <w:tab/>
                                  <w:t>| Nr. 3323781</w:t>
                                </w:r>
                              </w:p>
                              <w:p w14:paraId="596902AF" w14:textId="77777777" w:rsidR="00CA67A7" w:rsidRDefault="00CA67A7" w:rsidP="001C68F7">
                                <w:pPr>
                                  <w:spacing w:line="276" w:lineRule="auto"/>
                                  <w:rPr>
                                    <w:color w:val="262626" w:themeColor="text1" w:themeTint="D9"/>
                                    <w:lang w:val="pt-PT"/>
                                  </w:rPr>
                                </w:pPr>
                                <w:r>
                                  <w:rPr>
                                    <w:color w:val="262626" w:themeColor="text1" w:themeTint="D9"/>
                                    <w:lang w:val="pt-PT"/>
                                  </w:rPr>
                                  <w:t>Talia Santos</w:t>
                                </w:r>
                                <w:r>
                                  <w:rPr>
                                    <w:color w:val="262626" w:themeColor="text1" w:themeTint="D9"/>
                                    <w:lang w:val="pt-PT"/>
                                  </w:rPr>
                                  <w:tab/>
                                  <w:t>| Nr. 3294579</w:t>
                                </w:r>
                              </w:p>
                              <w:p w14:paraId="2C98E83D" w14:textId="77777777" w:rsidR="00CA67A7" w:rsidRDefault="00CA67A7" w:rsidP="001C68F7">
                                <w:pPr>
                                  <w:spacing w:line="276" w:lineRule="auto"/>
                                  <w:rPr>
                                    <w:color w:val="262626" w:themeColor="text1" w:themeTint="D9"/>
                                    <w:lang w:val="pt-PT"/>
                                  </w:rPr>
                                </w:pPr>
                                <w:r>
                                  <w:rPr>
                                    <w:color w:val="262626" w:themeColor="text1" w:themeTint="D9"/>
                                    <w:lang w:val="pt-PT"/>
                                  </w:rPr>
                                  <w:t>Thanh Hoàng</w:t>
                                </w:r>
                                <w:r>
                                  <w:rPr>
                                    <w:color w:val="262626" w:themeColor="text1" w:themeTint="D9"/>
                                    <w:lang w:val="pt-PT"/>
                                  </w:rPr>
                                  <w:tab/>
                                  <w:t>| Nr. 3353362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421386C" id="Text Box 13" o:spid="_x0000_s1030" type="#_x0000_t202" style="position:absolute;margin-left:0;margin-top:629.05pt;width:198.75pt;height:104.65pt;z-index:251653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" filled="f" stroked="f" strokeweight=".5pt">
                    <v:textbox>
                      <w:txbxContent>
                        <w:p w14:paraId="4D4AFCC6" w14:textId="77777777" w:rsidR="00CA67A7" w:rsidRDefault="00CA67A7" w:rsidP="001C68F7">
                          <w:pPr>
                            <w:spacing w:line="276" w:lineRule="auto"/>
                            <w:rPr>
                              <w:color w:val="262626" w:themeColor="text1" w:themeTint="D9"/>
                              <w:lang w:val="de-DE"/>
                            </w:rPr>
                          </w:pPr>
                          <w:r>
                            <w:rPr>
                              <w:color w:val="262626" w:themeColor="text1" w:themeTint="D9"/>
                              <w:lang w:val="de-DE"/>
                            </w:rPr>
                            <w:t>Dholon Akter</w:t>
                          </w:r>
                          <w:r>
                            <w:rPr>
                              <w:color w:val="262626" w:themeColor="text1" w:themeTint="D9"/>
                              <w:lang w:val="de-DE"/>
                            </w:rPr>
                            <w:tab/>
                            <w:t>| Nr. 3047040</w:t>
                          </w:r>
                        </w:p>
                        <w:p w14:paraId="50D012AB" w14:textId="77777777" w:rsidR="00CA67A7" w:rsidRDefault="00CA67A7" w:rsidP="001C68F7">
                          <w:pPr>
                            <w:spacing w:line="276" w:lineRule="auto"/>
                            <w:rPr>
                              <w:color w:val="262626" w:themeColor="text1" w:themeTint="D9"/>
                              <w:lang w:val="de-DE"/>
                            </w:rPr>
                          </w:pPr>
                          <w:r>
                            <w:rPr>
                              <w:color w:val="262626" w:themeColor="text1" w:themeTint="D9"/>
                              <w:lang w:val="de-DE"/>
                            </w:rPr>
                            <w:t>Chanelle Hart</w:t>
                          </w:r>
                          <w:r>
                            <w:rPr>
                              <w:color w:val="262626" w:themeColor="text1" w:themeTint="D9"/>
                              <w:lang w:val="de-DE"/>
                            </w:rPr>
                            <w:tab/>
                            <w:t>| Nr. 3323781</w:t>
                          </w:r>
                        </w:p>
                        <w:p w14:paraId="596902AF" w14:textId="77777777" w:rsidR="00CA67A7" w:rsidRDefault="00CA67A7" w:rsidP="001C68F7">
                          <w:pPr>
                            <w:spacing w:line="276" w:lineRule="auto"/>
                            <w:rPr>
                              <w:color w:val="262626" w:themeColor="text1" w:themeTint="D9"/>
                              <w:lang w:val="pt-PT"/>
                            </w:rPr>
                          </w:pPr>
                          <w:r>
                            <w:rPr>
                              <w:color w:val="262626" w:themeColor="text1" w:themeTint="D9"/>
                              <w:lang w:val="pt-PT"/>
                            </w:rPr>
                            <w:t>Talia Santos</w:t>
                          </w:r>
                          <w:r>
                            <w:rPr>
                              <w:color w:val="262626" w:themeColor="text1" w:themeTint="D9"/>
                              <w:lang w:val="pt-PT"/>
                            </w:rPr>
                            <w:tab/>
                            <w:t>| Nr. 3294579</w:t>
                          </w:r>
                        </w:p>
                        <w:p w14:paraId="2C98E83D" w14:textId="77777777" w:rsidR="00CA67A7" w:rsidRDefault="00CA67A7" w:rsidP="001C68F7">
                          <w:pPr>
                            <w:spacing w:line="276" w:lineRule="auto"/>
                            <w:rPr>
                              <w:color w:val="262626" w:themeColor="text1" w:themeTint="D9"/>
                              <w:lang w:val="pt-PT"/>
                            </w:rPr>
                          </w:pPr>
                          <w:r>
                            <w:rPr>
                              <w:color w:val="262626" w:themeColor="text1" w:themeTint="D9"/>
                              <w:lang w:val="pt-PT"/>
                            </w:rPr>
                            <w:t>Thanh Hoàng</w:t>
                          </w:r>
                          <w:r>
                            <w:rPr>
                              <w:color w:val="262626" w:themeColor="text1" w:themeTint="D9"/>
                              <w:lang w:val="pt-PT"/>
                            </w:rPr>
                            <w:tab/>
                            <w:t>| Nr. 3353362</w:t>
                          </w:r>
                        </w:p>
                      </w:txbxContent>
                    </v:textbox>
                    <w10:wrap anchorx="margin"/>
                  </v:shape>
                </w:pict>
              </mc:Fallback>
            </mc:AlternateContent>
          </w:r>
          <w:r>
            <w:rPr>
              <w:noProof/>
            </w:rPr>
            <mc:AlternateContent>
              <mc:Choice Requires="wps">
                <w:drawing>
                  <wp:anchor distT="0" distB="0" distL="114300" distR="114300" simplePos="0" relativeHeight="251654144" behindDoc="0" locked="0" layoutInCell="1" allowOverlap="1" wp14:anchorId="2272AFA7" wp14:editId="24C95191">
                    <wp:simplePos x="0" y="0"/>
                    <wp:positionH relativeFrom="margin">
                      <wp:align>left</wp:align>
                    </wp:positionH>
                    <wp:positionV relativeFrom="paragraph">
                      <wp:posOffset>7564755</wp:posOffset>
                    </wp:positionV>
                    <wp:extent cx="1594485" cy="541655"/>
                    <wp:effectExtent l="0" t="0" r="0" b="0"/>
                    <wp:wrapNone/>
                    <wp:docPr id="6" name="Text Box 6"/>
                    <wp:cNvGraphicFramePr/>
                    <a:graphic xmlns:a="http://schemas.openxmlformats.org/drawingml/2006/main">
                      <a:graphicData uri="http://schemas.microsoft.com/office/word/2010/wordprocessingShape">
                        <wps:wsp>
                          <wps:cNvSpPr txBox="1"/>
                          <wps:spPr>
                            <a:xfrm>
                              <a:off x="0" y="0"/>
                              <a:ext cx="1594485" cy="541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033D7" w14:textId="77777777" w:rsidR="00CA67A7" w:rsidRDefault="00CA67A7" w:rsidP="001C68F7">
                                <w:pPr>
                                  <w:rPr>
                                    <w:sz w:val="36"/>
                                    <w:lang w:val="pt-P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272AFA7" id="Text Box 6" o:spid="_x0000_s1031" type="#_x0000_t202" style="position:absolute;margin-left:0;margin-top:595.65pt;width:125.55pt;height:42.65pt;z-index:251654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" filled="f" stroked="f" strokeweight=".5pt">
                    <v:textbox>
                      <w:txbxContent>
                        <w:p w14:paraId="367033D7" w14:textId="77777777" w:rsidR="00CA67A7" w:rsidRDefault="00CA67A7" w:rsidP="001C68F7">
                          <w:pPr>
                            <w:rPr>
                              <w:sz w:val="36"/>
                              <w:lang w:val="pt-P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34</w:t>
                          </w:r>
                        </w:p>
                      </w:txbxContent>
                    </v:textbox>
                    <w10:wrap anchorx="margin"/>
                  </v:shape>
                </w:pict>
              </mc:Fallback>
            </mc:AlternateContent>
          </w:r>
          <w:r>
            <w:rPr>
              <w:noProof/>
            </w:rPr>
            <w:drawing>
              <wp:anchor distT="0" distB="0" distL="114300" distR="114300" simplePos="0" relativeHeight="251655168" behindDoc="0" locked="0" layoutInCell="1" allowOverlap="1" wp14:anchorId="5A4AEE7B" wp14:editId="07ABD77A">
                <wp:simplePos x="0" y="0"/>
                <wp:positionH relativeFrom="margin">
                  <wp:align>right</wp:align>
                </wp:positionH>
                <wp:positionV relativeFrom="paragraph">
                  <wp:posOffset>8194675</wp:posOffset>
                </wp:positionV>
                <wp:extent cx="1511935" cy="873125"/>
                <wp:effectExtent l="0" t="0" r="0" b="3175"/>
                <wp:wrapNone/>
                <wp:docPr id="4" name="Picture 4" descr="Resultado de imagem para fontys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m para fontys logo png"/>
                        <pic:cNvPicPr>
                          <a:picLocks noChangeAspect="1" noChangeArrowheads="1"/>
                        </pic:cNvPicPr>
                      </pic:nvPicPr>
                      <pic:blipFill>
                        <a:blip r:embed="rId11">
                          <a:grayscl/>
                          <a:biLevel thresh="50000"/>
                          <a:extLst>
                            <a:ext uri="{28A0092B-C50C-407E-A947-70E740481C1C}">
                              <a14:useLocalDpi xmlns:a14="http://schemas.microsoft.com/office/drawing/2010/main" val="0"/>
                            </a:ext>
                          </a:extLst>
                        </a:blip>
                        <a:srcRect/>
                        <a:stretch>
                          <a:fillRect/>
                        </a:stretch>
                      </pic:blipFill>
                      <pic:spPr bwMode="auto">
                        <a:xfrm>
                          <a:off x="0" y="0"/>
                          <a:ext cx="1511935" cy="87312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0" behindDoc="0" locked="0" layoutInCell="1" allowOverlap="1" wp14:anchorId="66762149" wp14:editId="5CE7CFAD">
                    <wp:simplePos x="0" y="0"/>
                    <wp:positionH relativeFrom="column">
                      <wp:posOffset>-739775</wp:posOffset>
                    </wp:positionH>
                    <wp:positionV relativeFrom="paragraph">
                      <wp:posOffset>7945120</wp:posOffset>
                    </wp:positionV>
                    <wp:extent cx="7214235" cy="45085"/>
                    <wp:effectExtent l="19050" t="19050" r="24765" b="12065"/>
                    <wp:wrapNone/>
                    <wp:docPr id="3" name="Rectangle 3"/>
                    <wp:cNvGraphicFramePr/>
                    <a:graphic xmlns:a="http://schemas.openxmlformats.org/drawingml/2006/main">
                      <a:graphicData uri="http://schemas.microsoft.com/office/word/2010/wordprocessingShape">
                        <wps:wsp>
                          <wps:cNvSpPr/>
                          <wps:spPr>
                            <a:xfrm>
                              <a:off x="0" y="0"/>
                              <a:ext cx="7214235" cy="45085"/>
                            </a:xfrm>
                            <a:prstGeom prst="rect">
                              <a:avLst/>
                            </a:prstGeom>
                            <a:solidFill>
                              <a:srgbClr val="C00000"/>
                            </a:solidFill>
                            <a:ln w="28575">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11129" id="Rectangle 3" o:spid="_x0000_s1026" style="position:absolute;margin-left:-58.25pt;margin-top:625.6pt;width:568.05pt;height:3.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" fillcolor="#c00000" strokecolor="#cfcdcd [2894]" strokeweight="2.25pt"/>
                </w:pict>
              </mc:Fallback>
            </mc:AlternateContent>
          </w:r>
        </w:p>
        <w:p w14:paraId="25E1E35C" w14:textId="2913002D" w:rsidR="001C68F7" w:rsidRDefault="00847796" w:rsidP="001C68F7">
          <w:pPr>
            <w:rPr>
              <w:rFonts w:eastAsiaTheme="minorEastAsia"/>
              <w:color w:val="4472C4" w:themeColor="accent1"/>
              <w:lang w:val="pt-PT"/>
            </w:rPr>
          </w:pPr>
          <w:r>
            <w:rPr>
              <w:noProof/>
            </w:rPr>
            <mc:AlternateContent>
              <mc:Choice Requires="wps">
                <w:drawing>
                  <wp:anchor distT="0" distB="0" distL="114300" distR="114300" simplePos="0" relativeHeight="251657216" behindDoc="0" locked="0" layoutInCell="1" allowOverlap="1" wp14:anchorId="04D20635" wp14:editId="0540C842">
                    <wp:simplePos x="0" y="0"/>
                    <wp:positionH relativeFrom="margin">
                      <wp:posOffset>4667250</wp:posOffset>
                    </wp:positionH>
                    <wp:positionV relativeFrom="paragraph">
                      <wp:posOffset>2856865</wp:posOffset>
                    </wp:positionV>
                    <wp:extent cx="1066800" cy="29527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0668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032BF5" w14:textId="58FA848E" w:rsidR="00CA67A7" w:rsidRDefault="00CA67A7" w:rsidP="001C68F7">
                                <w:pPr>
                                  <w:jc w:val="righ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Version 2.</w:t>
                                </w:r>
                                <w:del w:id="2" w:author="Gerald Hilderink" w:date="2018-04-19T09:22:00Z">
                                  <w:r w:rsidDel="008477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elText>0</w:delText>
                                  </w:r>
                                </w:del>
                                <w:ins w:id="3" w:author="Gerald Hilderink" w:date="2018-04-19T09:22:00Z">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20635" id="Text Box 14" o:spid="_x0000_s1032" type="#_x0000_t202" style="position:absolute;margin-left:367.5pt;margin-top:224.95pt;width:84pt;height:23.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" filled="f" stroked="f" strokeweight=".5pt">
                    <v:textbox>
                      <w:txbxContent>
                        <w:p w14:paraId="34032BF5" w14:textId="58FA848E" w:rsidR="00CA67A7" w:rsidRDefault="00CA67A7" w:rsidP="001C68F7">
                          <w:pPr>
                            <w:jc w:val="righ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Version 2.</w:t>
                          </w:r>
                          <w:del w:id="4" w:author="Gerald Hilderink" w:date="2018-04-19T09:22:00Z">
                            <w:r w:rsidDel="008477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elText>0</w:delText>
                            </w:r>
                          </w:del>
                          <w:ins w:id="5" w:author="Gerald Hilderink" w:date="2018-04-19T09:22:00Z">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ins>
                        </w:p>
                      </w:txbxContent>
                    </v:textbox>
                    <w10:wrap anchorx="margin"/>
                  </v:shape>
                </w:pict>
              </mc:Fallback>
            </mc:AlternateContent>
          </w:r>
          <w:r w:rsidR="001C68F7">
            <w:rPr>
              <w:rFonts w:eastAsiaTheme="minorEastAsia"/>
              <w:color w:val="4472C4" w:themeColor="accent1"/>
              <w:lang w:val="pt-PT"/>
            </w:rPr>
            <w:br w:type="page"/>
          </w:r>
        </w:p>
      </w:sdtContent>
    </w:sdt>
    <w:p w14:paraId="65DC0966" w14:textId="77777777" w:rsidR="001C68F7" w:rsidRPr="008A75EA" w:rsidRDefault="001C68F7" w:rsidP="008A75EA">
      <w:pPr>
        <w:pStyle w:val="Kop1"/>
      </w:pPr>
      <w:bookmarkStart w:id="6" w:name="_Toc509612953"/>
      <w:r w:rsidRPr="008A75EA">
        <w:lastRenderedPageBreak/>
        <w:t>Version History</w:t>
      </w:r>
      <w:bookmarkEnd w:id="6"/>
    </w:p>
    <w:tbl>
      <w:tblPr>
        <w:tblStyle w:val="Tabelraster"/>
        <w:tblW w:w="0" w:type="auto"/>
        <w:tblLook w:val="04A0" w:firstRow="1" w:lastRow="0" w:firstColumn="1" w:lastColumn="0" w:noHBand="0" w:noVBand="1"/>
      </w:tblPr>
      <w:tblGrid>
        <w:gridCol w:w="1016"/>
        <w:gridCol w:w="1576"/>
        <w:gridCol w:w="1124"/>
        <w:gridCol w:w="1592"/>
        <w:gridCol w:w="1190"/>
        <w:gridCol w:w="2518"/>
      </w:tblGrid>
      <w:tr w:rsidR="00916D3B" w14:paraId="5E97F98D" w14:textId="77777777" w:rsidTr="00FF78B2">
        <w:tc>
          <w:tcPr>
            <w:tcW w:w="1016" w:type="dxa"/>
            <w:tcBorders>
              <w:top w:val="single" w:sz="4" w:space="0" w:color="auto"/>
              <w:left w:val="single" w:sz="4" w:space="0" w:color="auto"/>
              <w:bottom w:val="single" w:sz="4" w:space="0" w:color="auto"/>
              <w:right w:val="single" w:sz="4" w:space="0" w:color="auto"/>
            </w:tcBorders>
            <w:hideMark/>
          </w:tcPr>
          <w:p w14:paraId="2DC4D46E" w14:textId="77777777" w:rsidR="00916D3B" w:rsidRDefault="00916D3B">
            <w:pPr>
              <w:jc w:val="center"/>
              <w:rPr>
                <w:b/>
                <w:lang w:val="pt-PT"/>
              </w:rPr>
            </w:pPr>
            <w:r>
              <w:rPr>
                <w:b/>
                <w:lang w:val="pt-PT"/>
              </w:rPr>
              <w:t>Version #</w:t>
            </w:r>
          </w:p>
        </w:tc>
        <w:tc>
          <w:tcPr>
            <w:tcW w:w="1576" w:type="dxa"/>
            <w:tcBorders>
              <w:top w:val="single" w:sz="4" w:space="0" w:color="auto"/>
              <w:left w:val="single" w:sz="4" w:space="0" w:color="auto"/>
              <w:bottom w:val="single" w:sz="4" w:space="0" w:color="auto"/>
              <w:right w:val="single" w:sz="4" w:space="0" w:color="auto"/>
            </w:tcBorders>
            <w:hideMark/>
          </w:tcPr>
          <w:p w14:paraId="73163887" w14:textId="77777777" w:rsidR="00916D3B" w:rsidRDefault="00916D3B">
            <w:pPr>
              <w:jc w:val="center"/>
              <w:rPr>
                <w:b/>
                <w:lang w:val="pt-PT"/>
              </w:rPr>
            </w:pPr>
            <w:r>
              <w:rPr>
                <w:b/>
                <w:lang w:val="pt-PT"/>
              </w:rPr>
              <w:t>Implemented By</w:t>
            </w:r>
          </w:p>
        </w:tc>
        <w:tc>
          <w:tcPr>
            <w:tcW w:w="1124" w:type="dxa"/>
            <w:tcBorders>
              <w:top w:val="single" w:sz="4" w:space="0" w:color="auto"/>
              <w:left w:val="single" w:sz="4" w:space="0" w:color="auto"/>
              <w:bottom w:val="single" w:sz="4" w:space="0" w:color="auto"/>
              <w:right w:val="single" w:sz="4" w:space="0" w:color="auto"/>
            </w:tcBorders>
            <w:hideMark/>
          </w:tcPr>
          <w:p w14:paraId="36839891" w14:textId="77777777" w:rsidR="00916D3B" w:rsidRDefault="00916D3B">
            <w:pPr>
              <w:jc w:val="center"/>
              <w:rPr>
                <w:b/>
                <w:lang w:val="pt-PT"/>
              </w:rPr>
            </w:pPr>
            <w:r>
              <w:rPr>
                <w:b/>
                <w:lang w:val="pt-PT"/>
              </w:rPr>
              <w:t>Revision Date</w:t>
            </w:r>
          </w:p>
        </w:tc>
        <w:tc>
          <w:tcPr>
            <w:tcW w:w="1592" w:type="dxa"/>
            <w:tcBorders>
              <w:top w:val="single" w:sz="4" w:space="0" w:color="auto"/>
              <w:left w:val="single" w:sz="4" w:space="0" w:color="auto"/>
              <w:bottom w:val="single" w:sz="4" w:space="0" w:color="auto"/>
              <w:right w:val="single" w:sz="4" w:space="0" w:color="auto"/>
            </w:tcBorders>
            <w:hideMark/>
          </w:tcPr>
          <w:p w14:paraId="7180C086" w14:textId="77777777" w:rsidR="00916D3B" w:rsidRDefault="00916D3B">
            <w:pPr>
              <w:jc w:val="center"/>
              <w:rPr>
                <w:b/>
                <w:lang w:val="pt-PT"/>
              </w:rPr>
            </w:pPr>
            <w:r>
              <w:rPr>
                <w:b/>
                <w:lang w:val="pt-PT"/>
              </w:rPr>
              <w:t>Approved By</w:t>
            </w:r>
          </w:p>
        </w:tc>
        <w:tc>
          <w:tcPr>
            <w:tcW w:w="1190" w:type="dxa"/>
            <w:tcBorders>
              <w:top w:val="single" w:sz="4" w:space="0" w:color="auto"/>
              <w:left w:val="single" w:sz="4" w:space="0" w:color="auto"/>
              <w:bottom w:val="single" w:sz="4" w:space="0" w:color="auto"/>
              <w:right w:val="single" w:sz="4" w:space="0" w:color="auto"/>
            </w:tcBorders>
            <w:hideMark/>
          </w:tcPr>
          <w:p w14:paraId="7366CA50" w14:textId="77777777" w:rsidR="00916D3B" w:rsidRDefault="00916D3B">
            <w:pPr>
              <w:jc w:val="center"/>
              <w:rPr>
                <w:b/>
                <w:lang w:val="pt-PT"/>
              </w:rPr>
            </w:pPr>
            <w:r>
              <w:rPr>
                <w:b/>
                <w:lang w:val="pt-PT"/>
              </w:rPr>
              <w:t>Approval Date</w:t>
            </w:r>
          </w:p>
        </w:tc>
        <w:tc>
          <w:tcPr>
            <w:tcW w:w="2518" w:type="dxa"/>
            <w:tcBorders>
              <w:top w:val="single" w:sz="4" w:space="0" w:color="auto"/>
              <w:left w:val="single" w:sz="4" w:space="0" w:color="auto"/>
              <w:bottom w:val="single" w:sz="4" w:space="0" w:color="auto"/>
              <w:right w:val="single" w:sz="4" w:space="0" w:color="auto"/>
            </w:tcBorders>
            <w:hideMark/>
          </w:tcPr>
          <w:p w14:paraId="496C6628" w14:textId="77777777" w:rsidR="00916D3B" w:rsidRDefault="00916D3B">
            <w:pPr>
              <w:jc w:val="center"/>
              <w:rPr>
                <w:b/>
                <w:lang w:val="pt-PT"/>
              </w:rPr>
            </w:pPr>
            <w:r>
              <w:rPr>
                <w:b/>
                <w:lang w:val="pt-PT"/>
              </w:rPr>
              <w:t>Reason</w:t>
            </w:r>
          </w:p>
        </w:tc>
      </w:tr>
      <w:tr w:rsidR="00916D3B" w14:paraId="60F39A46" w14:textId="77777777" w:rsidTr="00FF78B2">
        <w:tc>
          <w:tcPr>
            <w:tcW w:w="1016" w:type="dxa"/>
            <w:tcBorders>
              <w:top w:val="single" w:sz="4" w:space="0" w:color="auto"/>
              <w:left w:val="single" w:sz="4" w:space="0" w:color="auto"/>
              <w:bottom w:val="single" w:sz="4" w:space="0" w:color="auto"/>
              <w:right w:val="single" w:sz="4" w:space="0" w:color="auto"/>
            </w:tcBorders>
            <w:hideMark/>
          </w:tcPr>
          <w:p w14:paraId="074D7B14" w14:textId="469C2DF5" w:rsidR="00916D3B" w:rsidRDefault="00916D3B">
            <w:pPr>
              <w:rPr>
                <w:lang w:val="pt-PT"/>
              </w:rPr>
            </w:pPr>
            <w:r>
              <w:rPr>
                <w:lang w:val="pt-PT"/>
              </w:rPr>
              <w:t>0</w:t>
            </w:r>
            <w:r w:rsidR="003F3B7F">
              <w:rPr>
                <w:lang w:val="pt-PT"/>
              </w:rPr>
              <w:t>.5</w:t>
            </w:r>
          </w:p>
        </w:tc>
        <w:tc>
          <w:tcPr>
            <w:tcW w:w="1576" w:type="dxa"/>
            <w:tcBorders>
              <w:top w:val="single" w:sz="4" w:space="0" w:color="auto"/>
              <w:left w:val="single" w:sz="4" w:space="0" w:color="auto"/>
              <w:bottom w:val="single" w:sz="4" w:space="0" w:color="auto"/>
              <w:right w:val="single" w:sz="4" w:space="0" w:color="auto"/>
            </w:tcBorders>
            <w:hideMark/>
          </w:tcPr>
          <w:p w14:paraId="42777479" w14:textId="5E596355" w:rsidR="00916D3B" w:rsidRDefault="003F3B7F">
            <w:pPr>
              <w:rPr>
                <w:lang w:val="pt-PT"/>
              </w:rPr>
            </w:pPr>
            <w:r>
              <w:rPr>
                <w:lang w:val="pt-PT"/>
              </w:rPr>
              <w:t>T. Santos</w:t>
            </w:r>
          </w:p>
        </w:tc>
        <w:tc>
          <w:tcPr>
            <w:tcW w:w="1124" w:type="dxa"/>
            <w:tcBorders>
              <w:top w:val="single" w:sz="4" w:space="0" w:color="auto"/>
              <w:left w:val="single" w:sz="4" w:space="0" w:color="auto"/>
              <w:bottom w:val="single" w:sz="4" w:space="0" w:color="auto"/>
              <w:right w:val="single" w:sz="4" w:space="0" w:color="auto"/>
            </w:tcBorders>
            <w:hideMark/>
          </w:tcPr>
          <w:p w14:paraId="7BBC275C" w14:textId="3CB00E4C" w:rsidR="00916D3B" w:rsidRDefault="00C22A52">
            <w:pPr>
              <w:rPr>
                <w:lang w:val="pt-PT"/>
              </w:rPr>
            </w:pPr>
            <w:r>
              <w:rPr>
                <w:lang w:val="pt-PT"/>
              </w:rPr>
              <w:t>6</w:t>
            </w:r>
            <w:r w:rsidR="00916D3B">
              <w:rPr>
                <w:lang w:val="pt-PT"/>
              </w:rPr>
              <w:t xml:space="preserve">th </w:t>
            </w:r>
            <w:r>
              <w:rPr>
                <w:lang w:val="pt-PT"/>
              </w:rPr>
              <w:t>Mar</w:t>
            </w:r>
          </w:p>
        </w:tc>
        <w:tc>
          <w:tcPr>
            <w:tcW w:w="1592" w:type="dxa"/>
            <w:tcBorders>
              <w:top w:val="single" w:sz="4" w:space="0" w:color="auto"/>
              <w:left w:val="single" w:sz="4" w:space="0" w:color="auto"/>
              <w:bottom w:val="single" w:sz="4" w:space="0" w:color="auto"/>
              <w:right w:val="single" w:sz="4" w:space="0" w:color="auto"/>
            </w:tcBorders>
            <w:hideMark/>
          </w:tcPr>
          <w:p w14:paraId="7C3EF9B7" w14:textId="77777777" w:rsidR="00916D3B" w:rsidRDefault="00916D3B">
            <w:pPr>
              <w:rPr>
                <w:lang w:val="pt-PT"/>
              </w:rPr>
            </w:pPr>
            <w:r>
              <w:rPr>
                <w:lang w:val="pt-PT"/>
              </w:rPr>
              <w:t>-</w:t>
            </w:r>
          </w:p>
        </w:tc>
        <w:tc>
          <w:tcPr>
            <w:tcW w:w="1190" w:type="dxa"/>
            <w:tcBorders>
              <w:top w:val="single" w:sz="4" w:space="0" w:color="auto"/>
              <w:left w:val="single" w:sz="4" w:space="0" w:color="auto"/>
              <w:bottom w:val="single" w:sz="4" w:space="0" w:color="auto"/>
              <w:right w:val="single" w:sz="4" w:space="0" w:color="auto"/>
            </w:tcBorders>
            <w:hideMark/>
          </w:tcPr>
          <w:p w14:paraId="16FEE715" w14:textId="77777777" w:rsidR="00916D3B" w:rsidRDefault="00916D3B">
            <w:pPr>
              <w:rPr>
                <w:lang w:val="pt-PT"/>
              </w:rPr>
            </w:pPr>
            <w:r>
              <w:rPr>
                <w:lang w:val="pt-PT"/>
              </w:rPr>
              <w:t>-</w:t>
            </w:r>
          </w:p>
        </w:tc>
        <w:tc>
          <w:tcPr>
            <w:tcW w:w="2518" w:type="dxa"/>
            <w:tcBorders>
              <w:top w:val="single" w:sz="4" w:space="0" w:color="auto"/>
              <w:left w:val="single" w:sz="4" w:space="0" w:color="auto"/>
              <w:bottom w:val="single" w:sz="4" w:space="0" w:color="auto"/>
              <w:right w:val="single" w:sz="4" w:space="0" w:color="auto"/>
            </w:tcBorders>
            <w:hideMark/>
          </w:tcPr>
          <w:p w14:paraId="4BF3BF02" w14:textId="77777777" w:rsidR="00916D3B" w:rsidRDefault="00916D3B">
            <w:pPr>
              <w:rPr>
                <w:lang w:val="pt-PT"/>
              </w:rPr>
            </w:pPr>
            <w:r>
              <w:rPr>
                <w:lang w:val="pt-PT"/>
              </w:rPr>
              <w:t>Rough draft</w:t>
            </w:r>
          </w:p>
        </w:tc>
      </w:tr>
      <w:tr w:rsidR="00916D3B" w14:paraId="5985D727" w14:textId="77777777" w:rsidTr="00FF78B2">
        <w:tc>
          <w:tcPr>
            <w:tcW w:w="1016" w:type="dxa"/>
            <w:tcBorders>
              <w:top w:val="single" w:sz="4" w:space="0" w:color="auto"/>
              <w:left w:val="single" w:sz="4" w:space="0" w:color="auto"/>
              <w:bottom w:val="single" w:sz="4" w:space="0" w:color="auto"/>
              <w:right w:val="single" w:sz="4" w:space="0" w:color="auto"/>
            </w:tcBorders>
          </w:tcPr>
          <w:p w14:paraId="7C725481" w14:textId="3A522445" w:rsidR="00916D3B" w:rsidRDefault="00C22A52">
            <w:pPr>
              <w:rPr>
                <w:lang w:val="pt-PT"/>
              </w:rPr>
            </w:pPr>
            <w:r>
              <w:rPr>
                <w:lang w:val="pt-PT"/>
              </w:rPr>
              <w:t>0.6</w:t>
            </w:r>
          </w:p>
        </w:tc>
        <w:tc>
          <w:tcPr>
            <w:tcW w:w="1576" w:type="dxa"/>
            <w:tcBorders>
              <w:top w:val="single" w:sz="4" w:space="0" w:color="auto"/>
              <w:left w:val="single" w:sz="4" w:space="0" w:color="auto"/>
              <w:bottom w:val="single" w:sz="4" w:space="0" w:color="auto"/>
              <w:right w:val="single" w:sz="4" w:space="0" w:color="auto"/>
            </w:tcBorders>
          </w:tcPr>
          <w:p w14:paraId="4920DA57" w14:textId="78ADE2CF" w:rsidR="00916D3B" w:rsidRDefault="00C22A52">
            <w:pPr>
              <w:rPr>
                <w:lang w:val="pt-PT"/>
              </w:rPr>
            </w:pPr>
            <w:r>
              <w:rPr>
                <w:lang w:val="pt-PT"/>
              </w:rPr>
              <w:t>C. Hart</w:t>
            </w:r>
          </w:p>
        </w:tc>
        <w:tc>
          <w:tcPr>
            <w:tcW w:w="1124" w:type="dxa"/>
            <w:tcBorders>
              <w:top w:val="single" w:sz="4" w:space="0" w:color="auto"/>
              <w:left w:val="single" w:sz="4" w:space="0" w:color="auto"/>
              <w:bottom w:val="single" w:sz="4" w:space="0" w:color="auto"/>
              <w:right w:val="single" w:sz="4" w:space="0" w:color="auto"/>
            </w:tcBorders>
          </w:tcPr>
          <w:p w14:paraId="0C6510A7" w14:textId="1496833A" w:rsidR="00916D3B" w:rsidRDefault="00C22A52">
            <w:pPr>
              <w:rPr>
                <w:lang w:val="pt-PT"/>
              </w:rPr>
            </w:pPr>
            <w:r>
              <w:rPr>
                <w:lang w:val="pt-PT"/>
              </w:rPr>
              <w:t>9th Mar</w:t>
            </w:r>
          </w:p>
        </w:tc>
        <w:tc>
          <w:tcPr>
            <w:tcW w:w="1592" w:type="dxa"/>
            <w:tcBorders>
              <w:top w:val="single" w:sz="4" w:space="0" w:color="auto"/>
              <w:left w:val="single" w:sz="4" w:space="0" w:color="auto"/>
              <w:bottom w:val="single" w:sz="4" w:space="0" w:color="auto"/>
              <w:right w:val="single" w:sz="4" w:space="0" w:color="auto"/>
            </w:tcBorders>
          </w:tcPr>
          <w:p w14:paraId="1C3C905E" w14:textId="6D35073C" w:rsidR="00916D3B" w:rsidRDefault="00C22A52">
            <w:pPr>
              <w:rPr>
                <w:lang w:val="pt-PT"/>
              </w:rPr>
            </w:pPr>
            <w:r>
              <w:rPr>
                <w:lang w:val="pt-PT"/>
              </w:rPr>
              <w:t>-</w:t>
            </w:r>
          </w:p>
        </w:tc>
        <w:tc>
          <w:tcPr>
            <w:tcW w:w="1190" w:type="dxa"/>
            <w:tcBorders>
              <w:top w:val="single" w:sz="4" w:space="0" w:color="auto"/>
              <w:left w:val="single" w:sz="4" w:space="0" w:color="auto"/>
              <w:bottom w:val="single" w:sz="4" w:space="0" w:color="auto"/>
              <w:right w:val="single" w:sz="4" w:space="0" w:color="auto"/>
            </w:tcBorders>
          </w:tcPr>
          <w:p w14:paraId="5A7B1461" w14:textId="2663675C" w:rsidR="00916D3B" w:rsidRDefault="00C22A52">
            <w:pPr>
              <w:rPr>
                <w:lang w:val="pt-PT"/>
              </w:rPr>
            </w:pPr>
            <w:r>
              <w:rPr>
                <w:lang w:val="pt-PT"/>
              </w:rPr>
              <w:t>-</w:t>
            </w:r>
          </w:p>
        </w:tc>
        <w:tc>
          <w:tcPr>
            <w:tcW w:w="2518" w:type="dxa"/>
            <w:tcBorders>
              <w:top w:val="single" w:sz="4" w:space="0" w:color="auto"/>
              <w:left w:val="single" w:sz="4" w:space="0" w:color="auto"/>
              <w:bottom w:val="single" w:sz="4" w:space="0" w:color="auto"/>
              <w:right w:val="single" w:sz="4" w:space="0" w:color="auto"/>
            </w:tcBorders>
          </w:tcPr>
          <w:p w14:paraId="3EC9A9DA" w14:textId="4BFC6384" w:rsidR="00916D3B" w:rsidRDefault="00916D3B">
            <w:pPr>
              <w:rPr>
                <w:lang w:val="pt-PT"/>
              </w:rPr>
            </w:pPr>
          </w:p>
        </w:tc>
      </w:tr>
      <w:tr w:rsidR="00130A69" w14:paraId="61DD5ABD" w14:textId="77777777" w:rsidTr="00FF78B2">
        <w:tc>
          <w:tcPr>
            <w:tcW w:w="1016" w:type="dxa"/>
            <w:tcBorders>
              <w:top w:val="single" w:sz="4" w:space="0" w:color="auto"/>
              <w:left w:val="single" w:sz="4" w:space="0" w:color="auto"/>
              <w:bottom w:val="single" w:sz="4" w:space="0" w:color="auto"/>
              <w:right w:val="single" w:sz="4" w:space="0" w:color="auto"/>
            </w:tcBorders>
          </w:tcPr>
          <w:p w14:paraId="200A4A17" w14:textId="03EF011F" w:rsidR="00130A69" w:rsidRDefault="00130A69">
            <w:pPr>
              <w:rPr>
                <w:lang w:val="pt-PT"/>
              </w:rPr>
            </w:pPr>
            <w:r>
              <w:rPr>
                <w:lang w:val="pt-PT"/>
              </w:rPr>
              <w:t>1.0</w:t>
            </w:r>
          </w:p>
        </w:tc>
        <w:tc>
          <w:tcPr>
            <w:tcW w:w="1576" w:type="dxa"/>
            <w:tcBorders>
              <w:top w:val="single" w:sz="4" w:space="0" w:color="auto"/>
              <w:left w:val="single" w:sz="4" w:space="0" w:color="auto"/>
              <w:bottom w:val="single" w:sz="4" w:space="0" w:color="auto"/>
              <w:right w:val="single" w:sz="4" w:space="0" w:color="auto"/>
            </w:tcBorders>
          </w:tcPr>
          <w:p w14:paraId="45C919D0" w14:textId="030AAA6D" w:rsidR="00130A69" w:rsidRDefault="00130A69">
            <w:pPr>
              <w:rPr>
                <w:lang w:val="pt-PT"/>
              </w:rPr>
            </w:pPr>
            <w:r>
              <w:rPr>
                <w:lang w:val="pt-PT"/>
              </w:rPr>
              <w:t>T. Hoàng</w:t>
            </w:r>
          </w:p>
        </w:tc>
        <w:tc>
          <w:tcPr>
            <w:tcW w:w="1124" w:type="dxa"/>
            <w:tcBorders>
              <w:top w:val="single" w:sz="4" w:space="0" w:color="auto"/>
              <w:left w:val="single" w:sz="4" w:space="0" w:color="auto"/>
              <w:bottom w:val="single" w:sz="4" w:space="0" w:color="auto"/>
              <w:right w:val="single" w:sz="4" w:space="0" w:color="auto"/>
            </w:tcBorders>
          </w:tcPr>
          <w:p w14:paraId="4EF02903" w14:textId="4B38D8DC" w:rsidR="00130A69" w:rsidRDefault="00130A69">
            <w:pPr>
              <w:rPr>
                <w:lang w:val="pt-PT"/>
              </w:rPr>
            </w:pPr>
            <w:r>
              <w:rPr>
                <w:lang w:val="pt-PT"/>
              </w:rPr>
              <w:t>11th Mar</w:t>
            </w:r>
          </w:p>
        </w:tc>
        <w:tc>
          <w:tcPr>
            <w:tcW w:w="1592" w:type="dxa"/>
            <w:tcBorders>
              <w:top w:val="single" w:sz="4" w:space="0" w:color="auto"/>
              <w:left w:val="single" w:sz="4" w:space="0" w:color="auto"/>
              <w:bottom w:val="single" w:sz="4" w:space="0" w:color="auto"/>
              <w:right w:val="single" w:sz="4" w:space="0" w:color="auto"/>
            </w:tcBorders>
          </w:tcPr>
          <w:p w14:paraId="6E6239DE" w14:textId="5EE451C7" w:rsidR="00130A69" w:rsidRDefault="00130A69">
            <w:pPr>
              <w:rPr>
                <w:lang w:val="pt-PT"/>
              </w:rPr>
            </w:pPr>
            <w:r>
              <w:rPr>
                <w:lang w:val="pt-PT"/>
              </w:rPr>
              <w:t xml:space="preserve">- </w:t>
            </w:r>
          </w:p>
        </w:tc>
        <w:tc>
          <w:tcPr>
            <w:tcW w:w="1190" w:type="dxa"/>
            <w:tcBorders>
              <w:top w:val="single" w:sz="4" w:space="0" w:color="auto"/>
              <w:left w:val="single" w:sz="4" w:space="0" w:color="auto"/>
              <w:bottom w:val="single" w:sz="4" w:space="0" w:color="auto"/>
              <w:right w:val="single" w:sz="4" w:space="0" w:color="auto"/>
            </w:tcBorders>
          </w:tcPr>
          <w:p w14:paraId="4952FB6D" w14:textId="782238AC" w:rsidR="00130A69" w:rsidRDefault="00130A69">
            <w:pPr>
              <w:rPr>
                <w:lang w:val="pt-PT"/>
              </w:rPr>
            </w:pPr>
            <w:r>
              <w:rPr>
                <w:lang w:val="pt-PT"/>
              </w:rPr>
              <w:t xml:space="preserve">- </w:t>
            </w:r>
          </w:p>
        </w:tc>
        <w:tc>
          <w:tcPr>
            <w:tcW w:w="2518" w:type="dxa"/>
            <w:tcBorders>
              <w:top w:val="single" w:sz="4" w:space="0" w:color="auto"/>
              <w:left w:val="single" w:sz="4" w:space="0" w:color="auto"/>
              <w:bottom w:val="single" w:sz="4" w:space="0" w:color="auto"/>
              <w:right w:val="single" w:sz="4" w:space="0" w:color="auto"/>
            </w:tcBorders>
          </w:tcPr>
          <w:p w14:paraId="0F844F28" w14:textId="53E52894" w:rsidR="00130A69" w:rsidRDefault="00130A69">
            <w:pPr>
              <w:rPr>
                <w:lang w:val="pt-PT"/>
              </w:rPr>
            </w:pPr>
            <w:r>
              <w:rPr>
                <w:lang w:val="pt-PT"/>
              </w:rPr>
              <w:t>Add GUIs, Wireframes, ERD</w:t>
            </w:r>
          </w:p>
        </w:tc>
      </w:tr>
      <w:tr w:rsidR="00067747" w14:paraId="46CD8237" w14:textId="77777777" w:rsidTr="00FF78B2">
        <w:tc>
          <w:tcPr>
            <w:tcW w:w="1016" w:type="dxa"/>
            <w:tcBorders>
              <w:top w:val="single" w:sz="4" w:space="0" w:color="auto"/>
              <w:left w:val="single" w:sz="4" w:space="0" w:color="auto"/>
              <w:bottom w:val="single" w:sz="4" w:space="0" w:color="auto"/>
              <w:right w:val="single" w:sz="4" w:space="0" w:color="auto"/>
            </w:tcBorders>
          </w:tcPr>
          <w:p w14:paraId="5AB6AE4B" w14:textId="550962E7" w:rsidR="00067747" w:rsidRDefault="00067747">
            <w:pPr>
              <w:rPr>
                <w:lang w:val="pt-PT"/>
              </w:rPr>
            </w:pPr>
            <w:r>
              <w:rPr>
                <w:lang w:val="pt-PT"/>
              </w:rPr>
              <w:t>2.0</w:t>
            </w:r>
          </w:p>
        </w:tc>
        <w:tc>
          <w:tcPr>
            <w:tcW w:w="1576" w:type="dxa"/>
            <w:tcBorders>
              <w:top w:val="single" w:sz="4" w:space="0" w:color="auto"/>
              <w:left w:val="single" w:sz="4" w:space="0" w:color="auto"/>
              <w:bottom w:val="single" w:sz="4" w:space="0" w:color="auto"/>
              <w:right w:val="single" w:sz="4" w:space="0" w:color="auto"/>
            </w:tcBorders>
          </w:tcPr>
          <w:p w14:paraId="2D49660A" w14:textId="64241979" w:rsidR="00067747" w:rsidRDefault="00067747">
            <w:pPr>
              <w:rPr>
                <w:lang w:val="pt-PT"/>
              </w:rPr>
            </w:pPr>
            <w:r>
              <w:rPr>
                <w:lang w:val="pt-PT"/>
              </w:rPr>
              <w:t>T. Hoàng</w:t>
            </w:r>
          </w:p>
        </w:tc>
        <w:tc>
          <w:tcPr>
            <w:tcW w:w="1124" w:type="dxa"/>
            <w:tcBorders>
              <w:top w:val="single" w:sz="4" w:space="0" w:color="auto"/>
              <w:left w:val="single" w:sz="4" w:space="0" w:color="auto"/>
              <w:bottom w:val="single" w:sz="4" w:space="0" w:color="auto"/>
              <w:right w:val="single" w:sz="4" w:space="0" w:color="auto"/>
            </w:tcBorders>
          </w:tcPr>
          <w:p w14:paraId="73DC4B98" w14:textId="6E19D682" w:rsidR="00067747" w:rsidRDefault="00067747" w:rsidP="00197704">
            <w:pPr>
              <w:rPr>
                <w:lang w:val="pt-PT"/>
              </w:rPr>
            </w:pPr>
            <w:r>
              <w:rPr>
                <w:lang w:val="pt-PT"/>
              </w:rPr>
              <w:t>18th M</w:t>
            </w:r>
            <w:r w:rsidR="00197704">
              <w:rPr>
                <w:lang w:val="pt-PT"/>
              </w:rPr>
              <w:t>ar</w:t>
            </w:r>
          </w:p>
        </w:tc>
        <w:tc>
          <w:tcPr>
            <w:tcW w:w="1592" w:type="dxa"/>
            <w:tcBorders>
              <w:top w:val="single" w:sz="4" w:space="0" w:color="auto"/>
              <w:left w:val="single" w:sz="4" w:space="0" w:color="auto"/>
              <w:bottom w:val="single" w:sz="4" w:space="0" w:color="auto"/>
              <w:right w:val="single" w:sz="4" w:space="0" w:color="auto"/>
            </w:tcBorders>
          </w:tcPr>
          <w:p w14:paraId="654D0EBC" w14:textId="3DF8FFF4" w:rsidR="00067747" w:rsidRDefault="00FF78B2">
            <w:pPr>
              <w:rPr>
                <w:lang w:val="pt-PT"/>
              </w:rPr>
            </w:pPr>
            <w:r>
              <w:rPr>
                <w:lang w:val="pt-PT"/>
              </w:rPr>
              <w:t>G. Hilderink</w:t>
            </w:r>
          </w:p>
        </w:tc>
        <w:tc>
          <w:tcPr>
            <w:tcW w:w="1190" w:type="dxa"/>
            <w:tcBorders>
              <w:top w:val="single" w:sz="4" w:space="0" w:color="auto"/>
              <w:left w:val="single" w:sz="4" w:space="0" w:color="auto"/>
              <w:bottom w:val="single" w:sz="4" w:space="0" w:color="auto"/>
              <w:right w:val="single" w:sz="4" w:space="0" w:color="auto"/>
            </w:tcBorders>
          </w:tcPr>
          <w:p w14:paraId="583B408D" w14:textId="140D9345" w:rsidR="00067747" w:rsidRDefault="00FF78B2">
            <w:pPr>
              <w:rPr>
                <w:lang w:val="pt-PT"/>
              </w:rPr>
            </w:pPr>
            <w:r>
              <w:rPr>
                <w:lang w:val="pt-PT"/>
              </w:rPr>
              <w:t>20th Mar</w:t>
            </w:r>
          </w:p>
        </w:tc>
        <w:tc>
          <w:tcPr>
            <w:tcW w:w="2518" w:type="dxa"/>
            <w:tcBorders>
              <w:top w:val="single" w:sz="4" w:space="0" w:color="auto"/>
              <w:left w:val="single" w:sz="4" w:space="0" w:color="auto"/>
              <w:bottom w:val="single" w:sz="4" w:space="0" w:color="auto"/>
              <w:right w:val="single" w:sz="4" w:space="0" w:color="auto"/>
            </w:tcBorders>
          </w:tcPr>
          <w:p w14:paraId="74283D88" w14:textId="51F3324A" w:rsidR="00067747" w:rsidRDefault="00931957">
            <w:pPr>
              <w:rPr>
                <w:lang w:val="pt-PT"/>
              </w:rPr>
            </w:pPr>
            <w:r>
              <w:rPr>
                <w:lang w:val="pt-PT"/>
              </w:rPr>
              <w:t>Finalization</w:t>
            </w:r>
          </w:p>
        </w:tc>
      </w:tr>
      <w:tr w:rsidR="00FF78B2" w14:paraId="10B4D55A" w14:textId="77777777" w:rsidTr="00FF78B2">
        <w:tc>
          <w:tcPr>
            <w:tcW w:w="1016" w:type="dxa"/>
            <w:tcBorders>
              <w:top w:val="single" w:sz="4" w:space="0" w:color="auto"/>
              <w:left w:val="single" w:sz="4" w:space="0" w:color="auto"/>
              <w:bottom w:val="single" w:sz="4" w:space="0" w:color="auto"/>
              <w:right w:val="single" w:sz="4" w:space="0" w:color="auto"/>
            </w:tcBorders>
          </w:tcPr>
          <w:p w14:paraId="62C75449" w14:textId="046994EC" w:rsidR="00FF78B2" w:rsidRDefault="00FF78B2">
            <w:pPr>
              <w:rPr>
                <w:lang w:val="pt-PT"/>
              </w:rPr>
            </w:pPr>
            <w:r>
              <w:rPr>
                <w:lang w:val="pt-PT"/>
              </w:rPr>
              <w:t>2.1</w:t>
            </w:r>
          </w:p>
        </w:tc>
        <w:tc>
          <w:tcPr>
            <w:tcW w:w="1576" w:type="dxa"/>
            <w:tcBorders>
              <w:top w:val="single" w:sz="4" w:space="0" w:color="auto"/>
              <w:left w:val="single" w:sz="4" w:space="0" w:color="auto"/>
              <w:bottom w:val="single" w:sz="4" w:space="0" w:color="auto"/>
              <w:right w:val="single" w:sz="4" w:space="0" w:color="auto"/>
            </w:tcBorders>
          </w:tcPr>
          <w:p w14:paraId="13F960A5" w14:textId="6182D030" w:rsidR="00FF78B2" w:rsidRDefault="00FF78B2">
            <w:pPr>
              <w:rPr>
                <w:lang w:val="pt-PT"/>
              </w:rPr>
            </w:pPr>
            <w:r>
              <w:rPr>
                <w:lang w:val="pt-PT"/>
              </w:rPr>
              <w:t>T. Hoàng</w:t>
            </w:r>
          </w:p>
        </w:tc>
        <w:tc>
          <w:tcPr>
            <w:tcW w:w="1124" w:type="dxa"/>
            <w:tcBorders>
              <w:top w:val="single" w:sz="4" w:space="0" w:color="auto"/>
              <w:left w:val="single" w:sz="4" w:space="0" w:color="auto"/>
              <w:bottom w:val="single" w:sz="4" w:space="0" w:color="auto"/>
              <w:right w:val="single" w:sz="4" w:space="0" w:color="auto"/>
            </w:tcBorders>
          </w:tcPr>
          <w:p w14:paraId="60FD5189" w14:textId="5AD69811" w:rsidR="00FF78B2" w:rsidRDefault="00FF78B2" w:rsidP="00197704">
            <w:pPr>
              <w:rPr>
                <w:lang w:val="pt-PT"/>
              </w:rPr>
            </w:pPr>
            <w:r>
              <w:rPr>
                <w:lang w:val="pt-PT"/>
              </w:rPr>
              <w:t>24th Mar</w:t>
            </w:r>
          </w:p>
        </w:tc>
        <w:tc>
          <w:tcPr>
            <w:tcW w:w="1592" w:type="dxa"/>
            <w:tcBorders>
              <w:top w:val="single" w:sz="4" w:space="0" w:color="auto"/>
              <w:left w:val="single" w:sz="4" w:space="0" w:color="auto"/>
              <w:bottom w:val="single" w:sz="4" w:space="0" w:color="auto"/>
              <w:right w:val="single" w:sz="4" w:space="0" w:color="auto"/>
            </w:tcBorders>
          </w:tcPr>
          <w:p w14:paraId="712DEC6D" w14:textId="7594BC0F" w:rsidR="00FF78B2" w:rsidRDefault="00FF78B2">
            <w:pPr>
              <w:rPr>
                <w:lang w:val="pt-PT"/>
              </w:rPr>
            </w:pPr>
            <w:r>
              <w:rPr>
                <w:lang w:val="pt-PT"/>
              </w:rPr>
              <w:t>-</w:t>
            </w:r>
          </w:p>
        </w:tc>
        <w:tc>
          <w:tcPr>
            <w:tcW w:w="1190" w:type="dxa"/>
            <w:tcBorders>
              <w:top w:val="single" w:sz="4" w:space="0" w:color="auto"/>
              <w:left w:val="single" w:sz="4" w:space="0" w:color="auto"/>
              <w:bottom w:val="single" w:sz="4" w:space="0" w:color="auto"/>
              <w:right w:val="single" w:sz="4" w:space="0" w:color="auto"/>
            </w:tcBorders>
          </w:tcPr>
          <w:p w14:paraId="09D414E0" w14:textId="65FF7D43" w:rsidR="00FF78B2" w:rsidRDefault="00FF78B2">
            <w:pPr>
              <w:rPr>
                <w:lang w:val="pt-PT"/>
              </w:rPr>
            </w:pPr>
            <w:r>
              <w:rPr>
                <w:lang w:val="pt-PT"/>
              </w:rPr>
              <w:t>-</w:t>
            </w:r>
          </w:p>
        </w:tc>
        <w:tc>
          <w:tcPr>
            <w:tcW w:w="2518" w:type="dxa"/>
            <w:tcBorders>
              <w:top w:val="single" w:sz="4" w:space="0" w:color="auto"/>
              <w:left w:val="single" w:sz="4" w:space="0" w:color="auto"/>
              <w:bottom w:val="single" w:sz="4" w:space="0" w:color="auto"/>
              <w:right w:val="single" w:sz="4" w:space="0" w:color="auto"/>
            </w:tcBorders>
          </w:tcPr>
          <w:p w14:paraId="283191D8" w14:textId="1A75ADA4" w:rsidR="00FF78B2" w:rsidRDefault="00FF78B2">
            <w:pPr>
              <w:rPr>
                <w:lang w:val="pt-PT"/>
              </w:rPr>
            </w:pPr>
            <w:r>
              <w:rPr>
                <w:lang w:val="pt-PT"/>
              </w:rPr>
              <w:t>Post-feedback changes</w:t>
            </w:r>
          </w:p>
        </w:tc>
      </w:tr>
    </w:tbl>
    <w:p w14:paraId="45618B1C" w14:textId="77777777" w:rsidR="001C68F7" w:rsidRDefault="001C68F7" w:rsidP="001C68F7"/>
    <w:p w14:paraId="4A229114" w14:textId="5AED99E3" w:rsidR="006D4E4D" w:rsidRDefault="006D4E4D">
      <w:r>
        <w:br w:type="page"/>
      </w:r>
    </w:p>
    <w:sdt>
      <w:sdtPr>
        <w:rPr>
          <w:rFonts w:ascii="Times New Roman" w:eastAsiaTheme="minorHAnsi" w:hAnsi="Times New Roman" w:cs="Times New Roman"/>
          <w:b w:val="0"/>
          <w:color w:val="CC0000"/>
          <w:sz w:val="22"/>
          <w:szCs w:val="22"/>
          <w:lang w:val="en-GB"/>
        </w:rPr>
        <w:id w:val="590895475"/>
        <w:docPartObj>
          <w:docPartGallery w:val="Table of Contents"/>
          <w:docPartUnique/>
        </w:docPartObj>
      </w:sdtPr>
      <w:sdtEndPr>
        <w:rPr>
          <w:sz w:val="24"/>
          <w:szCs w:val="24"/>
        </w:rPr>
      </w:sdtEndPr>
      <w:sdtContent>
        <w:commentRangeStart w:id="7" w:displacedByCustomXml="prev"/>
        <w:p w14:paraId="371280C4" w14:textId="77777777" w:rsidR="006D4E4D" w:rsidRDefault="006D4E4D" w:rsidP="006D4E4D">
          <w:pPr>
            <w:pStyle w:val="Kopvaninhoudsopgave"/>
            <w:rPr>
              <w:rStyle w:val="Kop1Char"/>
              <w:b w:val="0"/>
              <w:color w:val="C00000"/>
            </w:rPr>
          </w:pPr>
          <w:r>
            <w:rPr>
              <w:rStyle w:val="Kop1Char"/>
              <w:b w:val="0"/>
              <w:color w:val="C00000"/>
            </w:rPr>
            <w:t>Table of Contents</w:t>
          </w:r>
          <w:commentRangeEnd w:id="7"/>
          <w:r w:rsidR="00541CB6">
            <w:rPr>
              <w:rStyle w:val="Verwijzingopmerking"/>
              <w:rFonts w:ascii="Times New Roman" w:eastAsiaTheme="minorHAnsi" w:hAnsi="Times New Roman" w:cs="Times New Roman"/>
              <w:b w:val="0"/>
              <w:color w:val="auto"/>
            </w:rPr>
            <w:commentReference w:id="7"/>
          </w:r>
        </w:p>
        <w:commentRangeStart w:id="8"/>
        <w:p w14:paraId="65E00B57" w14:textId="77777777" w:rsidR="00EA7A33" w:rsidRDefault="006D4E4D">
          <w:pPr>
            <w:pStyle w:val="Inhopg1"/>
            <w:tabs>
              <w:tab w:val="right" w:leader="dot" w:pos="9016"/>
            </w:tabs>
            <w:rPr>
              <w:rFonts w:eastAsiaTheme="minorEastAsia"/>
              <w:noProof/>
              <w:lang w:val="en-US"/>
            </w:rPr>
          </w:pPr>
          <w:r w:rsidRPr="00FE4BBF">
            <w:rPr>
              <w:rFonts w:ascii="Times New Roman" w:hAnsi="Times New Roman" w:cs="Times New Roman"/>
              <w:sz w:val="24"/>
              <w:szCs w:val="24"/>
            </w:rPr>
            <w:fldChar w:fldCharType="begin"/>
          </w:r>
          <w:r w:rsidRPr="00FE4BBF">
            <w:rPr>
              <w:rFonts w:ascii="Times New Roman" w:hAnsi="Times New Roman" w:cs="Times New Roman"/>
              <w:sz w:val="24"/>
              <w:szCs w:val="24"/>
            </w:rPr>
            <w:instrText xml:space="preserve"> TOC \o "1-3" \h \z \u </w:instrText>
          </w:r>
          <w:r w:rsidRPr="00FE4BBF">
            <w:rPr>
              <w:rFonts w:ascii="Times New Roman" w:hAnsi="Times New Roman" w:cs="Times New Roman"/>
              <w:sz w:val="24"/>
              <w:szCs w:val="24"/>
            </w:rPr>
            <w:fldChar w:fldCharType="separate"/>
          </w:r>
          <w:hyperlink w:anchor="_Toc509612953" w:history="1">
            <w:r w:rsidR="00EA7A33" w:rsidRPr="00C25635">
              <w:rPr>
                <w:rStyle w:val="Hyperlink"/>
                <w:noProof/>
              </w:rPr>
              <w:t>Version History</w:t>
            </w:r>
            <w:r w:rsidR="00EA7A33">
              <w:rPr>
                <w:noProof/>
                <w:webHidden/>
              </w:rPr>
              <w:tab/>
            </w:r>
            <w:r w:rsidR="00EA7A33">
              <w:rPr>
                <w:noProof/>
                <w:webHidden/>
              </w:rPr>
              <w:fldChar w:fldCharType="begin"/>
            </w:r>
            <w:r w:rsidR="00EA7A33">
              <w:rPr>
                <w:noProof/>
                <w:webHidden/>
              </w:rPr>
              <w:instrText xml:space="preserve"> PAGEREF _Toc509612953 \h </w:instrText>
            </w:r>
            <w:r w:rsidR="00EA7A33">
              <w:rPr>
                <w:noProof/>
                <w:webHidden/>
              </w:rPr>
            </w:r>
            <w:r w:rsidR="00EA7A33">
              <w:rPr>
                <w:noProof/>
                <w:webHidden/>
              </w:rPr>
              <w:fldChar w:fldCharType="separate"/>
            </w:r>
            <w:r w:rsidR="00EA7A33">
              <w:rPr>
                <w:noProof/>
                <w:webHidden/>
              </w:rPr>
              <w:t>2</w:t>
            </w:r>
            <w:r w:rsidR="00EA7A33">
              <w:rPr>
                <w:noProof/>
                <w:webHidden/>
              </w:rPr>
              <w:fldChar w:fldCharType="end"/>
            </w:r>
          </w:hyperlink>
        </w:p>
        <w:p w14:paraId="5F1FFD44" w14:textId="77777777" w:rsidR="00EA7A33" w:rsidRDefault="003C3A4D">
          <w:pPr>
            <w:pStyle w:val="Inhopg1"/>
            <w:tabs>
              <w:tab w:val="right" w:leader="dot" w:pos="9016"/>
            </w:tabs>
            <w:rPr>
              <w:rFonts w:eastAsiaTheme="minorEastAsia"/>
              <w:noProof/>
              <w:lang w:val="en-US"/>
            </w:rPr>
          </w:pPr>
          <w:hyperlink w:anchor="_Toc509612954" w:history="1">
            <w:r w:rsidR="00EA7A33" w:rsidRPr="00C25635">
              <w:rPr>
                <w:rStyle w:val="Hyperlink"/>
                <w:noProof/>
              </w:rPr>
              <w:t>Agreements</w:t>
            </w:r>
            <w:r w:rsidR="00EA7A33">
              <w:rPr>
                <w:noProof/>
                <w:webHidden/>
              </w:rPr>
              <w:tab/>
            </w:r>
            <w:r w:rsidR="00EA7A33">
              <w:rPr>
                <w:noProof/>
                <w:webHidden/>
              </w:rPr>
              <w:fldChar w:fldCharType="begin"/>
            </w:r>
            <w:r w:rsidR="00EA7A33">
              <w:rPr>
                <w:noProof/>
                <w:webHidden/>
              </w:rPr>
              <w:instrText xml:space="preserve"> PAGEREF _Toc509612954 \h </w:instrText>
            </w:r>
            <w:r w:rsidR="00EA7A33">
              <w:rPr>
                <w:noProof/>
                <w:webHidden/>
              </w:rPr>
            </w:r>
            <w:r w:rsidR="00EA7A33">
              <w:rPr>
                <w:noProof/>
                <w:webHidden/>
              </w:rPr>
              <w:fldChar w:fldCharType="separate"/>
            </w:r>
            <w:r w:rsidR="00EA7A33">
              <w:rPr>
                <w:noProof/>
                <w:webHidden/>
              </w:rPr>
              <w:t>4</w:t>
            </w:r>
            <w:r w:rsidR="00EA7A33">
              <w:rPr>
                <w:noProof/>
                <w:webHidden/>
              </w:rPr>
              <w:fldChar w:fldCharType="end"/>
            </w:r>
          </w:hyperlink>
        </w:p>
        <w:p w14:paraId="694412C9" w14:textId="77777777" w:rsidR="00EA7A33" w:rsidRDefault="003C3A4D">
          <w:pPr>
            <w:pStyle w:val="Inhopg1"/>
            <w:tabs>
              <w:tab w:val="right" w:leader="dot" w:pos="9016"/>
            </w:tabs>
            <w:rPr>
              <w:rFonts w:eastAsiaTheme="minorEastAsia"/>
              <w:noProof/>
              <w:lang w:val="en-US"/>
            </w:rPr>
          </w:pPr>
          <w:hyperlink w:anchor="_Toc509612955" w:history="1">
            <w:r w:rsidR="00EA7A33" w:rsidRPr="00C25635">
              <w:rPr>
                <w:rStyle w:val="Hyperlink"/>
                <w:noProof/>
              </w:rPr>
              <w:t>Functional Requirements</w:t>
            </w:r>
            <w:r w:rsidR="00EA7A33">
              <w:rPr>
                <w:noProof/>
                <w:webHidden/>
              </w:rPr>
              <w:tab/>
            </w:r>
            <w:r w:rsidR="00EA7A33">
              <w:rPr>
                <w:noProof/>
                <w:webHidden/>
              </w:rPr>
              <w:fldChar w:fldCharType="begin"/>
            </w:r>
            <w:r w:rsidR="00EA7A33">
              <w:rPr>
                <w:noProof/>
                <w:webHidden/>
              </w:rPr>
              <w:instrText xml:space="preserve"> PAGEREF _Toc509612955 \h </w:instrText>
            </w:r>
            <w:r w:rsidR="00EA7A33">
              <w:rPr>
                <w:noProof/>
                <w:webHidden/>
              </w:rPr>
            </w:r>
            <w:r w:rsidR="00EA7A33">
              <w:rPr>
                <w:noProof/>
                <w:webHidden/>
              </w:rPr>
              <w:fldChar w:fldCharType="separate"/>
            </w:r>
            <w:r w:rsidR="00EA7A33">
              <w:rPr>
                <w:noProof/>
                <w:webHidden/>
              </w:rPr>
              <w:t>4</w:t>
            </w:r>
            <w:r w:rsidR="00EA7A33">
              <w:rPr>
                <w:noProof/>
                <w:webHidden/>
              </w:rPr>
              <w:fldChar w:fldCharType="end"/>
            </w:r>
          </w:hyperlink>
        </w:p>
        <w:p w14:paraId="7391973C" w14:textId="77777777" w:rsidR="00EA7A33" w:rsidRDefault="003C3A4D">
          <w:pPr>
            <w:pStyle w:val="Inhopg1"/>
            <w:tabs>
              <w:tab w:val="right" w:leader="dot" w:pos="9016"/>
            </w:tabs>
            <w:rPr>
              <w:rFonts w:eastAsiaTheme="minorEastAsia"/>
              <w:noProof/>
              <w:lang w:val="en-US"/>
            </w:rPr>
          </w:pPr>
          <w:hyperlink w:anchor="_Toc509612956" w:history="1">
            <w:r w:rsidR="00EA7A33" w:rsidRPr="00C25635">
              <w:rPr>
                <w:rStyle w:val="Hyperlink"/>
                <w:noProof/>
              </w:rPr>
              <w:t>Processes &amp; GUI</w:t>
            </w:r>
            <w:r w:rsidR="00EA7A33">
              <w:rPr>
                <w:noProof/>
                <w:webHidden/>
              </w:rPr>
              <w:tab/>
            </w:r>
            <w:r w:rsidR="00EA7A33">
              <w:rPr>
                <w:noProof/>
                <w:webHidden/>
              </w:rPr>
              <w:fldChar w:fldCharType="begin"/>
            </w:r>
            <w:r w:rsidR="00EA7A33">
              <w:rPr>
                <w:noProof/>
                <w:webHidden/>
              </w:rPr>
              <w:instrText xml:space="preserve"> PAGEREF _Toc509612956 \h </w:instrText>
            </w:r>
            <w:r w:rsidR="00EA7A33">
              <w:rPr>
                <w:noProof/>
                <w:webHidden/>
              </w:rPr>
            </w:r>
            <w:r w:rsidR="00EA7A33">
              <w:rPr>
                <w:noProof/>
                <w:webHidden/>
              </w:rPr>
              <w:fldChar w:fldCharType="separate"/>
            </w:r>
            <w:r w:rsidR="00EA7A33">
              <w:rPr>
                <w:noProof/>
                <w:webHidden/>
              </w:rPr>
              <w:t>5</w:t>
            </w:r>
            <w:r w:rsidR="00EA7A33">
              <w:rPr>
                <w:noProof/>
                <w:webHidden/>
              </w:rPr>
              <w:fldChar w:fldCharType="end"/>
            </w:r>
          </w:hyperlink>
        </w:p>
        <w:p w14:paraId="3363E06B" w14:textId="77777777" w:rsidR="00EA7A33" w:rsidRDefault="003C3A4D">
          <w:pPr>
            <w:pStyle w:val="Inhopg1"/>
            <w:tabs>
              <w:tab w:val="right" w:leader="dot" w:pos="9016"/>
            </w:tabs>
            <w:rPr>
              <w:rFonts w:eastAsiaTheme="minorEastAsia"/>
              <w:noProof/>
              <w:lang w:val="en-US"/>
            </w:rPr>
          </w:pPr>
          <w:hyperlink w:anchor="_Toc509612957" w:history="1">
            <w:r w:rsidR="00EA7A33" w:rsidRPr="00C25635">
              <w:rPr>
                <w:rStyle w:val="Hyperlink"/>
                <w:noProof/>
              </w:rPr>
              <w:t>ERD</w:t>
            </w:r>
            <w:r w:rsidR="00EA7A33">
              <w:rPr>
                <w:noProof/>
                <w:webHidden/>
              </w:rPr>
              <w:tab/>
            </w:r>
            <w:r w:rsidR="00EA7A33">
              <w:rPr>
                <w:noProof/>
                <w:webHidden/>
              </w:rPr>
              <w:fldChar w:fldCharType="begin"/>
            </w:r>
            <w:r w:rsidR="00EA7A33">
              <w:rPr>
                <w:noProof/>
                <w:webHidden/>
              </w:rPr>
              <w:instrText xml:space="preserve"> PAGEREF _Toc509612957 \h </w:instrText>
            </w:r>
            <w:r w:rsidR="00EA7A33">
              <w:rPr>
                <w:noProof/>
                <w:webHidden/>
              </w:rPr>
            </w:r>
            <w:r w:rsidR="00EA7A33">
              <w:rPr>
                <w:noProof/>
                <w:webHidden/>
              </w:rPr>
              <w:fldChar w:fldCharType="separate"/>
            </w:r>
            <w:r w:rsidR="00EA7A33">
              <w:rPr>
                <w:noProof/>
                <w:webHidden/>
              </w:rPr>
              <w:t>25</w:t>
            </w:r>
            <w:r w:rsidR="00EA7A33">
              <w:rPr>
                <w:noProof/>
                <w:webHidden/>
              </w:rPr>
              <w:fldChar w:fldCharType="end"/>
            </w:r>
          </w:hyperlink>
        </w:p>
        <w:p w14:paraId="19A539DF" w14:textId="77777777" w:rsidR="00EA7A33" w:rsidRDefault="003C3A4D">
          <w:pPr>
            <w:pStyle w:val="Inhopg1"/>
            <w:tabs>
              <w:tab w:val="right" w:leader="dot" w:pos="9016"/>
            </w:tabs>
            <w:rPr>
              <w:rFonts w:eastAsiaTheme="minorEastAsia"/>
              <w:noProof/>
              <w:lang w:val="en-US"/>
            </w:rPr>
          </w:pPr>
          <w:hyperlink w:anchor="_Toc509612958" w:history="1">
            <w:r w:rsidR="00EA7A33" w:rsidRPr="00C25635">
              <w:rPr>
                <w:rStyle w:val="Hyperlink"/>
                <w:noProof/>
              </w:rPr>
              <w:t>Wireframes</w:t>
            </w:r>
            <w:r w:rsidR="00EA7A33">
              <w:rPr>
                <w:noProof/>
                <w:webHidden/>
              </w:rPr>
              <w:tab/>
            </w:r>
            <w:r w:rsidR="00EA7A33">
              <w:rPr>
                <w:noProof/>
                <w:webHidden/>
              </w:rPr>
              <w:fldChar w:fldCharType="begin"/>
            </w:r>
            <w:r w:rsidR="00EA7A33">
              <w:rPr>
                <w:noProof/>
                <w:webHidden/>
              </w:rPr>
              <w:instrText xml:space="preserve"> PAGEREF _Toc509612958 \h </w:instrText>
            </w:r>
            <w:r w:rsidR="00EA7A33">
              <w:rPr>
                <w:noProof/>
                <w:webHidden/>
              </w:rPr>
            </w:r>
            <w:r w:rsidR="00EA7A33">
              <w:rPr>
                <w:noProof/>
                <w:webHidden/>
              </w:rPr>
              <w:fldChar w:fldCharType="separate"/>
            </w:r>
            <w:r w:rsidR="00EA7A33">
              <w:rPr>
                <w:noProof/>
                <w:webHidden/>
              </w:rPr>
              <w:t>26</w:t>
            </w:r>
            <w:r w:rsidR="00EA7A33">
              <w:rPr>
                <w:noProof/>
                <w:webHidden/>
              </w:rPr>
              <w:fldChar w:fldCharType="end"/>
            </w:r>
          </w:hyperlink>
        </w:p>
        <w:p w14:paraId="72A9E10C" w14:textId="77777777" w:rsidR="00EA7A33" w:rsidRDefault="003C3A4D">
          <w:pPr>
            <w:pStyle w:val="Inhopg1"/>
            <w:tabs>
              <w:tab w:val="right" w:leader="dot" w:pos="9016"/>
            </w:tabs>
            <w:rPr>
              <w:rFonts w:eastAsiaTheme="minorEastAsia"/>
              <w:noProof/>
              <w:lang w:val="en-US"/>
            </w:rPr>
          </w:pPr>
          <w:hyperlink w:anchor="_Toc509612959" w:history="1">
            <w:r w:rsidR="00EA7A33" w:rsidRPr="00C25635">
              <w:rPr>
                <w:rStyle w:val="Hyperlink"/>
                <w:noProof/>
              </w:rPr>
              <w:t>Visual Design</w:t>
            </w:r>
            <w:r w:rsidR="00EA7A33">
              <w:rPr>
                <w:noProof/>
                <w:webHidden/>
              </w:rPr>
              <w:tab/>
            </w:r>
            <w:r w:rsidR="00EA7A33">
              <w:rPr>
                <w:noProof/>
                <w:webHidden/>
              </w:rPr>
              <w:fldChar w:fldCharType="begin"/>
            </w:r>
            <w:r w:rsidR="00EA7A33">
              <w:rPr>
                <w:noProof/>
                <w:webHidden/>
              </w:rPr>
              <w:instrText xml:space="preserve"> PAGEREF _Toc509612959 \h </w:instrText>
            </w:r>
            <w:r w:rsidR="00EA7A33">
              <w:rPr>
                <w:noProof/>
                <w:webHidden/>
              </w:rPr>
            </w:r>
            <w:r w:rsidR="00EA7A33">
              <w:rPr>
                <w:noProof/>
                <w:webHidden/>
              </w:rPr>
              <w:fldChar w:fldCharType="separate"/>
            </w:r>
            <w:r w:rsidR="00EA7A33">
              <w:rPr>
                <w:noProof/>
                <w:webHidden/>
              </w:rPr>
              <w:t>43</w:t>
            </w:r>
            <w:r w:rsidR="00EA7A33">
              <w:rPr>
                <w:noProof/>
                <w:webHidden/>
              </w:rPr>
              <w:fldChar w:fldCharType="end"/>
            </w:r>
          </w:hyperlink>
        </w:p>
        <w:p w14:paraId="46C3F921" w14:textId="1DA9CB95" w:rsidR="00114172" w:rsidRPr="008B1852" w:rsidRDefault="006D4E4D" w:rsidP="00114172">
          <w:pPr>
            <w:rPr>
              <w:bCs/>
              <w:noProof/>
            </w:rPr>
          </w:pPr>
          <w:r w:rsidRPr="00FE4BBF">
            <w:rPr>
              <w:b/>
              <w:bCs/>
              <w:noProof/>
            </w:rPr>
            <w:fldChar w:fldCharType="end"/>
          </w:r>
          <w:commentRangeEnd w:id="8"/>
          <w:r w:rsidR="00847796">
            <w:rPr>
              <w:rStyle w:val="Verwijzingopmerking"/>
            </w:rPr>
            <w:commentReference w:id="8"/>
          </w:r>
        </w:p>
      </w:sdtContent>
    </w:sdt>
    <w:p w14:paraId="4DF4DA28" w14:textId="77777777" w:rsidR="008B1852" w:rsidRDefault="008B1852">
      <w:pPr>
        <w:rPr>
          <w:rFonts w:eastAsiaTheme="minorEastAsia"/>
          <w:color w:val="FF0000"/>
          <w:sz w:val="32"/>
          <w:szCs w:val="32"/>
          <w:lang w:val="pt-PT"/>
        </w:rPr>
      </w:pPr>
      <w:r>
        <w:br w:type="page"/>
      </w:r>
    </w:p>
    <w:p w14:paraId="7B6EFD63" w14:textId="38FE2CFE" w:rsidR="008B4BCF" w:rsidRDefault="008B4BCF" w:rsidP="008B4BCF">
      <w:pPr>
        <w:pStyle w:val="Kop1"/>
      </w:pPr>
      <w:bookmarkStart w:id="9" w:name="_Toc509612954"/>
      <w:r>
        <w:lastRenderedPageBreak/>
        <w:t>Agreements</w:t>
      </w:r>
      <w:bookmarkEnd w:id="9"/>
    </w:p>
    <w:p w14:paraId="6BFBC289" w14:textId="77777777" w:rsidR="008B4BCF" w:rsidRDefault="008B4BCF" w:rsidP="008B4BCF">
      <w:pPr>
        <w:rPr>
          <w:b/>
        </w:rPr>
      </w:pPr>
      <w:r>
        <w:rPr>
          <w:b/>
        </w:rPr>
        <w:t>Applications:</w:t>
      </w:r>
    </w:p>
    <w:p w14:paraId="34630079" w14:textId="2844A8B7" w:rsidR="008B4BCF" w:rsidRPr="006500D7" w:rsidRDefault="008B4BCF" w:rsidP="008B4BCF">
      <w:pPr>
        <w:pStyle w:val="Lijstalinea"/>
        <w:numPr>
          <w:ilvl w:val="0"/>
          <w:numId w:val="14"/>
        </w:numPr>
        <w:rPr>
          <w:b/>
        </w:rPr>
      </w:pPr>
      <w:r>
        <w:t xml:space="preserve">The applications should have functionalities supporting the management </w:t>
      </w:r>
      <w:r w:rsidR="00AE34CE">
        <w:t>of the events. Namely:</w:t>
      </w:r>
    </w:p>
    <w:p w14:paraId="6030BE5C" w14:textId="38416B42" w:rsidR="006500D7" w:rsidRPr="006500D7" w:rsidRDefault="006500D7" w:rsidP="006500D7">
      <w:pPr>
        <w:pStyle w:val="Lijstalinea"/>
        <w:numPr>
          <w:ilvl w:val="1"/>
          <w:numId w:val="14"/>
        </w:numPr>
      </w:pPr>
      <w:r w:rsidRPr="006500D7">
        <w:t>The management of visitors entering the event</w:t>
      </w:r>
    </w:p>
    <w:p w14:paraId="4903B3C0" w14:textId="0319DDA9" w:rsidR="006500D7" w:rsidRPr="006500D7" w:rsidRDefault="006500D7" w:rsidP="006500D7">
      <w:pPr>
        <w:pStyle w:val="Lijstalinea"/>
        <w:numPr>
          <w:ilvl w:val="1"/>
          <w:numId w:val="14"/>
        </w:numPr>
      </w:pPr>
      <w:r w:rsidRPr="006500D7">
        <w:t>The management of visitors staying at the event's camp</w:t>
      </w:r>
      <w:r>
        <w:t>s</w:t>
      </w:r>
    </w:p>
    <w:p w14:paraId="2E13AEE8" w14:textId="61E27DEA" w:rsidR="006500D7" w:rsidRPr="006500D7" w:rsidRDefault="006500D7" w:rsidP="006500D7">
      <w:pPr>
        <w:pStyle w:val="Lijstalinea"/>
        <w:numPr>
          <w:ilvl w:val="1"/>
          <w:numId w:val="14"/>
        </w:numPr>
      </w:pPr>
      <w:r w:rsidRPr="006500D7">
        <w:t xml:space="preserve">The management of all </w:t>
      </w:r>
      <w:commentRangeStart w:id="10"/>
      <w:r w:rsidRPr="006500D7">
        <w:t xml:space="preserve">personnel </w:t>
      </w:r>
      <w:commentRangeEnd w:id="10"/>
      <w:r w:rsidR="00CA67A7">
        <w:rPr>
          <w:rStyle w:val="Verwijzingopmerking"/>
        </w:rPr>
        <w:commentReference w:id="10"/>
      </w:r>
      <w:r w:rsidRPr="006500D7">
        <w:t xml:space="preserve">and inventory present </w:t>
      </w:r>
    </w:p>
    <w:p w14:paraId="7381B15B" w14:textId="2B4BCDBF" w:rsidR="006500D7" w:rsidRPr="006500D7" w:rsidRDefault="00D7759B" w:rsidP="006500D7">
      <w:pPr>
        <w:pStyle w:val="Lijstalinea"/>
        <w:numPr>
          <w:ilvl w:val="1"/>
          <w:numId w:val="14"/>
        </w:numPr>
      </w:pPr>
      <w:r>
        <w:t xml:space="preserve">A </w:t>
      </w:r>
      <w:commentRangeStart w:id="11"/>
      <w:r>
        <w:t>s</w:t>
      </w:r>
      <w:r w:rsidR="006500D7" w:rsidRPr="006500D7">
        <w:t xml:space="preserve">elf-service system </w:t>
      </w:r>
      <w:commentRangeEnd w:id="11"/>
      <w:r w:rsidR="00CA67A7">
        <w:rPr>
          <w:rStyle w:val="Verwijzingopmerking"/>
        </w:rPr>
        <w:commentReference w:id="11"/>
      </w:r>
      <w:r w:rsidR="006500D7" w:rsidRPr="006500D7">
        <w:t>for all stores present</w:t>
      </w:r>
    </w:p>
    <w:p w14:paraId="551601CA" w14:textId="77777777" w:rsidR="008B4BCF" w:rsidRPr="0088202F" w:rsidRDefault="008B4BCF" w:rsidP="008B4BCF">
      <w:pPr>
        <w:pStyle w:val="Lijstalinea"/>
        <w:numPr>
          <w:ilvl w:val="0"/>
          <w:numId w:val="14"/>
        </w:numPr>
        <w:rPr>
          <w:b/>
        </w:rPr>
      </w:pPr>
      <w:r>
        <w:t>The applications will run on Windows.</w:t>
      </w:r>
    </w:p>
    <w:p w14:paraId="484F886F" w14:textId="2C273ABC" w:rsidR="008B4BCF" w:rsidRPr="006216A2" w:rsidRDefault="008B4BCF" w:rsidP="008B4BCF">
      <w:pPr>
        <w:pStyle w:val="Lijstalinea"/>
        <w:numPr>
          <w:ilvl w:val="0"/>
          <w:numId w:val="14"/>
        </w:numPr>
        <w:rPr>
          <w:b/>
        </w:rPr>
      </w:pPr>
      <w:r>
        <w:t>The applications should be user-friendly and accessible to all personnel</w:t>
      </w:r>
      <w:r w:rsidR="00C16D84">
        <w:t xml:space="preserve"> and management</w:t>
      </w:r>
      <w:r>
        <w:t>.</w:t>
      </w:r>
    </w:p>
    <w:p w14:paraId="0C172B4B" w14:textId="6FE49929" w:rsidR="006216A2" w:rsidRPr="005D7944" w:rsidRDefault="006216A2" w:rsidP="008B4BCF">
      <w:pPr>
        <w:pStyle w:val="Lijstalinea"/>
        <w:numPr>
          <w:ilvl w:val="0"/>
          <w:numId w:val="14"/>
        </w:numPr>
        <w:rPr>
          <w:b/>
        </w:rPr>
      </w:pPr>
      <w:r>
        <w:t xml:space="preserve">The applications for stores and loan stands should be </w:t>
      </w:r>
      <w:commentRangeStart w:id="12"/>
      <w:r>
        <w:t>self-service</w:t>
      </w:r>
      <w:commentRangeEnd w:id="12"/>
      <w:r w:rsidR="00CA67A7">
        <w:rPr>
          <w:rStyle w:val="Verwijzingopmerking"/>
        </w:rPr>
        <w:commentReference w:id="12"/>
      </w:r>
      <w:r>
        <w:t>.</w:t>
      </w:r>
    </w:p>
    <w:p w14:paraId="2E31F34D" w14:textId="77777777" w:rsidR="008B4BCF" w:rsidRDefault="008B4BCF" w:rsidP="008B4BCF">
      <w:pPr>
        <w:rPr>
          <w:b/>
        </w:rPr>
      </w:pPr>
      <w:r>
        <w:rPr>
          <w:b/>
        </w:rPr>
        <w:t>Website:</w:t>
      </w:r>
    </w:p>
    <w:p w14:paraId="4D4F96CE" w14:textId="6741196C" w:rsidR="008B4BCF" w:rsidRDefault="008B4BCF" w:rsidP="008B4BCF">
      <w:pPr>
        <w:pStyle w:val="Lijstalinea"/>
        <w:numPr>
          <w:ilvl w:val="0"/>
          <w:numId w:val="16"/>
        </w:numPr>
      </w:pPr>
      <w:r>
        <w:t xml:space="preserve">The website should have functionalities supporting the purchase of tickets </w:t>
      </w:r>
      <w:r w:rsidR="000B5225">
        <w:t xml:space="preserve">and/or reservations of </w:t>
      </w:r>
      <w:r>
        <w:t>camping spots.</w:t>
      </w:r>
    </w:p>
    <w:p w14:paraId="015941C5" w14:textId="77777777" w:rsidR="008B4BCF" w:rsidRDefault="008B4BCF" w:rsidP="008B4BCF">
      <w:pPr>
        <w:pStyle w:val="Lijstalinea"/>
        <w:numPr>
          <w:ilvl w:val="0"/>
          <w:numId w:val="16"/>
        </w:numPr>
      </w:pPr>
      <w:r>
        <w:t>The website should be visually appealing and informative to potential visitors.</w:t>
      </w:r>
    </w:p>
    <w:p w14:paraId="583CC961" w14:textId="367D389D" w:rsidR="008B4BCF" w:rsidRDefault="008B4BCF" w:rsidP="008B4BCF">
      <w:pPr>
        <w:pStyle w:val="Lijstalinea"/>
        <w:numPr>
          <w:ilvl w:val="0"/>
          <w:numId w:val="16"/>
        </w:numPr>
      </w:pPr>
      <w:r>
        <w:t xml:space="preserve">All personal information </w:t>
      </w:r>
      <w:del w:id="13" w:author="Gerald Hilderink" w:date="2018-04-19T09:39:00Z">
        <w:r w:rsidDel="00CA67A7">
          <w:delText xml:space="preserve">on the website </w:delText>
        </w:r>
      </w:del>
      <w:r>
        <w:t>will be carefully stored</w:t>
      </w:r>
      <w:ins w:id="14" w:author="Gerald Hilderink" w:date="2018-04-19T09:39:00Z">
        <w:r w:rsidR="00CA67A7">
          <w:t xml:space="preserve"> and protected</w:t>
        </w:r>
      </w:ins>
      <w:r>
        <w:t>.</w:t>
      </w:r>
    </w:p>
    <w:p w14:paraId="6FA412C0" w14:textId="0614CA41" w:rsidR="00B32A7E" w:rsidRPr="005D7944" w:rsidRDefault="008B4BCF" w:rsidP="006500D7">
      <w:pPr>
        <w:pStyle w:val="Lijstalinea"/>
        <w:numPr>
          <w:ilvl w:val="0"/>
          <w:numId w:val="16"/>
        </w:numPr>
      </w:pPr>
      <w:r>
        <w:t>The website will be able to run on mobile devices.</w:t>
      </w:r>
    </w:p>
    <w:p w14:paraId="7AE49696" w14:textId="6137CDEA" w:rsidR="008B4BCF" w:rsidRDefault="008B4BCF" w:rsidP="008B4BCF">
      <w:pPr>
        <w:pStyle w:val="Kop1"/>
      </w:pPr>
      <w:bookmarkStart w:id="15" w:name="_Toc509612955"/>
      <w:r>
        <w:t>Functional Requirements</w:t>
      </w:r>
      <w:bookmarkEnd w:id="15"/>
    </w:p>
    <w:tbl>
      <w:tblPr>
        <w:tblStyle w:val="Tabelraster"/>
        <w:tblW w:w="9378" w:type="dxa"/>
        <w:tblLayout w:type="fixed"/>
        <w:tblLook w:val="04A0" w:firstRow="1" w:lastRow="0" w:firstColumn="1" w:lastColumn="0" w:noHBand="0" w:noVBand="1"/>
      </w:tblPr>
      <w:tblGrid>
        <w:gridCol w:w="1646"/>
        <w:gridCol w:w="2152"/>
        <w:gridCol w:w="1980"/>
        <w:gridCol w:w="1821"/>
        <w:gridCol w:w="1779"/>
      </w:tblGrid>
      <w:tr w:rsidR="003D7342" w14:paraId="67A81A9A" w14:textId="373200A8" w:rsidTr="00A11899">
        <w:tc>
          <w:tcPr>
            <w:tcW w:w="1646" w:type="dxa"/>
          </w:tcPr>
          <w:p w14:paraId="078A7DB6" w14:textId="77777777" w:rsidR="00BE3BC5" w:rsidRDefault="00BE3BC5" w:rsidP="00BE3BC5">
            <w:pPr>
              <w:jc w:val="center"/>
            </w:pPr>
          </w:p>
        </w:tc>
        <w:tc>
          <w:tcPr>
            <w:tcW w:w="2152" w:type="dxa"/>
          </w:tcPr>
          <w:p w14:paraId="48A6E3B6" w14:textId="340A3B1C" w:rsidR="00BE3BC5" w:rsidRPr="00A11899" w:rsidRDefault="00BE3BC5" w:rsidP="00BE3BC5">
            <w:pPr>
              <w:jc w:val="center"/>
              <w:rPr>
                <w:b/>
              </w:rPr>
            </w:pPr>
            <w:r w:rsidRPr="00A11899">
              <w:rPr>
                <w:b/>
              </w:rPr>
              <w:t>Must have</w:t>
            </w:r>
          </w:p>
        </w:tc>
        <w:tc>
          <w:tcPr>
            <w:tcW w:w="1980" w:type="dxa"/>
          </w:tcPr>
          <w:p w14:paraId="457AA1AC" w14:textId="594C6370" w:rsidR="00BE3BC5" w:rsidRPr="00A11899" w:rsidRDefault="00BE3BC5" w:rsidP="00BE3BC5">
            <w:pPr>
              <w:jc w:val="center"/>
              <w:rPr>
                <w:b/>
              </w:rPr>
            </w:pPr>
            <w:r w:rsidRPr="00A11899">
              <w:rPr>
                <w:b/>
              </w:rPr>
              <w:t>Should have</w:t>
            </w:r>
          </w:p>
        </w:tc>
        <w:tc>
          <w:tcPr>
            <w:tcW w:w="1821" w:type="dxa"/>
          </w:tcPr>
          <w:p w14:paraId="0C991430" w14:textId="628FAE94" w:rsidR="00BE3BC5" w:rsidRPr="00A11899" w:rsidRDefault="00BE3BC5" w:rsidP="00BE3BC5">
            <w:pPr>
              <w:jc w:val="center"/>
              <w:rPr>
                <w:b/>
              </w:rPr>
            </w:pPr>
            <w:r w:rsidRPr="00A11899">
              <w:rPr>
                <w:b/>
              </w:rPr>
              <w:t>Could have</w:t>
            </w:r>
          </w:p>
        </w:tc>
        <w:tc>
          <w:tcPr>
            <w:tcW w:w="1779" w:type="dxa"/>
          </w:tcPr>
          <w:p w14:paraId="14500154" w14:textId="47EE42C3" w:rsidR="00BE3BC5" w:rsidRPr="00A11899" w:rsidRDefault="00BE3BC5" w:rsidP="00BE3BC5">
            <w:pPr>
              <w:jc w:val="center"/>
              <w:rPr>
                <w:b/>
              </w:rPr>
            </w:pPr>
            <w:r w:rsidRPr="00A11899">
              <w:rPr>
                <w:b/>
              </w:rPr>
              <w:t>Won’t have</w:t>
            </w:r>
          </w:p>
        </w:tc>
      </w:tr>
      <w:tr w:rsidR="0007100A" w:rsidRPr="00BE3BC5" w14:paraId="6032D3C0" w14:textId="77777777" w:rsidTr="00A11899">
        <w:tc>
          <w:tcPr>
            <w:tcW w:w="1646" w:type="dxa"/>
          </w:tcPr>
          <w:p w14:paraId="56843D4B" w14:textId="2A3041F6" w:rsidR="0007100A" w:rsidRPr="00A11899" w:rsidRDefault="0007100A" w:rsidP="00BE3BC5">
            <w:pPr>
              <w:jc w:val="center"/>
              <w:rPr>
                <w:b/>
              </w:rPr>
            </w:pPr>
            <w:r w:rsidRPr="00A11899">
              <w:rPr>
                <w:b/>
              </w:rPr>
              <w:t>Website</w:t>
            </w:r>
          </w:p>
        </w:tc>
        <w:tc>
          <w:tcPr>
            <w:tcW w:w="2152" w:type="dxa"/>
          </w:tcPr>
          <w:p w14:paraId="1207FA09" w14:textId="77777777" w:rsidR="0007100A" w:rsidRDefault="0007100A" w:rsidP="00BE3BC5">
            <w:pPr>
              <w:pStyle w:val="Lijstalinea"/>
              <w:numPr>
                <w:ilvl w:val="0"/>
                <w:numId w:val="18"/>
              </w:numPr>
              <w:ind w:left="236" w:hanging="235"/>
            </w:pPr>
            <w:r>
              <w:t>Informative</w:t>
            </w:r>
          </w:p>
          <w:p w14:paraId="0A87CC83" w14:textId="78002B05" w:rsidR="0007100A" w:rsidRDefault="0007100A" w:rsidP="00BE3BC5">
            <w:pPr>
              <w:pStyle w:val="Lijstalinea"/>
              <w:numPr>
                <w:ilvl w:val="0"/>
                <w:numId w:val="18"/>
              </w:numPr>
              <w:ind w:left="236" w:hanging="235"/>
            </w:pPr>
            <w:r>
              <w:t>Visual appeal</w:t>
            </w:r>
          </w:p>
          <w:p w14:paraId="73E6A523" w14:textId="77777777" w:rsidR="0007100A" w:rsidRDefault="0007100A" w:rsidP="00BE3BC5">
            <w:pPr>
              <w:pStyle w:val="Lijstalinea"/>
              <w:numPr>
                <w:ilvl w:val="0"/>
                <w:numId w:val="18"/>
              </w:numPr>
              <w:ind w:left="236" w:hanging="235"/>
            </w:pPr>
            <w:r>
              <w:t>Reserve/purchase tickets and camping spots</w:t>
            </w:r>
          </w:p>
          <w:p w14:paraId="0D26FB2E" w14:textId="34F043CE" w:rsidR="0007100A" w:rsidRDefault="00D03E15" w:rsidP="00BE3BC5">
            <w:pPr>
              <w:pStyle w:val="Lijstalinea"/>
              <w:numPr>
                <w:ilvl w:val="0"/>
                <w:numId w:val="18"/>
              </w:numPr>
              <w:ind w:left="236" w:hanging="235"/>
            </w:pPr>
            <w:r>
              <w:t>Information safely stored</w:t>
            </w:r>
          </w:p>
          <w:p w14:paraId="4D80BE74" w14:textId="725A281F" w:rsidR="0007100A" w:rsidRPr="00BE3BC5" w:rsidRDefault="0007100A" w:rsidP="003D7342"/>
        </w:tc>
        <w:tc>
          <w:tcPr>
            <w:tcW w:w="1980" w:type="dxa"/>
          </w:tcPr>
          <w:p w14:paraId="4AEF1D7D" w14:textId="178E901E" w:rsidR="0007100A" w:rsidRPr="00BE3BC5" w:rsidRDefault="0007100A" w:rsidP="003D7342">
            <w:pPr>
              <w:pStyle w:val="Lijstalinea"/>
              <w:numPr>
                <w:ilvl w:val="0"/>
                <w:numId w:val="18"/>
              </w:numPr>
              <w:ind w:left="236" w:hanging="235"/>
            </w:pPr>
            <w:r>
              <w:t>Responsive for all mobile devices</w:t>
            </w:r>
          </w:p>
          <w:p w14:paraId="5F173876" w14:textId="09F6A464" w:rsidR="0007100A" w:rsidRPr="00BE3BC5" w:rsidRDefault="0007100A" w:rsidP="003D7342"/>
        </w:tc>
        <w:tc>
          <w:tcPr>
            <w:tcW w:w="1821" w:type="dxa"/>
          </w:tcPr>
          <w:p w14:paraId="5E3AAAB8" w14:textId="722AC540" w:rsidR="0007100A" w:rsidRDefault="0007100A" w:rsidP="00CA67A7">
            <w:pPr>
              <w:pStyle w:val="Lijstalinea"/>
              <w:numPr>
                <w:ilvl w:val="0"/>
                <w:numId w:val="18"/>
              </w:numPr>
              <w:ind w:left="236" w:hanging="235"/>
            </w:pPr>
            <w:r>
              <w:t>About page for the company</w:t>
            </w:r>
          </w:p>
          <w:p w14:paraId="4C491D43" w14:textId="5CCADB56" w:rsidR="0007100A" w:rsidRDefault="0007100A" w:rsidP="00CA67A7">
            <w:pPr>
              <w:pStyle w:val="Lijstalinea"/>
              <w:numPr>
                <w:ilvl w:val="0"/>
                <w:numId w:val="18"/>
              </w:numPr>
              <w:ind w:left="236" w:hanging="235"/>
            </w:pPr>
            <w:r>
              <w:t>About page for the events</w:t>
            </w:r>
          </w:p>
          <w:p w14:paraId="6D4D590B" w14:textId="77777777" w:rsidR="0007100A" w:rsidRDefault="0007100A" w:rsidP="00CA67A7">
            <w:pPr>
              <w:pStyle w:val="Lijstalinea"/>
              <w:numPr>
                <w:ilvl w:val="0"/>
                <w:numId w:val="18"/>
              </w:numPr>
              <w:ind w:left="236" w:hanging="235"/>
            </w:pPr>
            <w:r>
              <w:t>Room for feedback</w:t>
            </w:r>
          </w:p>
          <w:p w14:paraId="6AF15985" w14:textId="77777777" w:rsidR="0007100A" w:rsidRDefault="0007100A" w:rsidP="00CA67A7">
            <w:pPr>
              <w:pStyle w:val="Lijstalinea"/>
              <w:numPr>
                <w:ilvl w:val="0"/>
                <w:numId w:val="18"/>
              </w:numPr>
              <w:ind w:left="236" w:hanging="235"/>
            </w:pPr>
            <w:r>
              <w:t>Links to social media</w:t>
            </w:r>
          </w:p>
          <w:p w14:paraId="18DDFC48" w14:textId="13049F6D" w:rsidR="0007100A" w:rsidRPr="00BE3BC5" w:rsidRDefault="0007100A" w:rsidP="00BE3BC5">
            <w:pPr>
              <w:pStyle w:val="Lijstalinea"/>
              <w:numPr>
                <w:ilvl w:val="0"/>
                <w:numId w:val="18"/>
              </w:numPr>
              <w:ind w:left="236" w:hanging="235"/>
            </w:pPr>
            <w:r>
              <w:t>Picture gallery</w:t>
            </w:r>
          </w:p>
        </w:tc>
        <w:tc>
          <w:tcPr>
            <w:tcW w:w="1779" w:type="dxa"/>
          </w:tcPr>
          <w:p w14:paraId="42FA666A" w14:textId="77777777" w:rsidR="0007100A" w:rsidRDefault="0007100A" w:rsidP="00846A39">
            <w:pPr>
              <w:pStyle w:val="Lijstalinea"/>
              <w:numPr>
                <w:ilvl w:val="0"/>
                <w:numId w:val="18"/>
              </w:numPr>
              <w:ind w:left="236" w:hanging="235"/>
              <w:rPr>
                <w:ins w:id="16" w:author="Gerald Hilderink" w:date="2018-04-19T09:45:00Z"/>
              </w:rPr>
            </w:pPr>
            <w:r>
              <w:t>Transactions will n</w:t>
            </w:r>
            <w:r w:rsidR="00846A39">
              <w:t>ot be processed on the website but will be</w:t>
            </w:r>
            <w:r>
              <w:t xml:space="preserve"> redirected to a third party.</w:t>
            </w:r>
          </w:p>
          <w:p w14:paraId="172421D6" w14:textId="0AE09F8C" w:rsidR="00F903E8" w:rsidRPr="00BE3BC5" w:rsidRDefault="00F903E8" w:rsidP="00846A39">
            <w:pPr>
              <w:pStyle w:val="Lijstalinea"/>
              <w:numPr>
                <w:ilvl w:val="0"/>
                <w:numId w:val="18"/>
              </w:numPr>
              <w:ind w:left="236" w:hanging="235"/>
            </w:pPr>
            <w:ins w:id="17" w:author="Gerald Hilderink" w:date="2018-04-19T09:45:00Z">
              <w:r>
                <w:t>Secure</w:t>
              </w:r>
            </w:ins>
          </w:p>
        </w:tc>
      </w:tr>
      <w:tr w:rsidR="006216A2" w:rsidRPr="00BE3BC5" w14:paraId="75CFEE6B" w14:textId="77777777" w:rsidTr="00A11899">
        <w:tc>
          <w:tcPr>
            <w:tcW w:w="1646" w:type="dxa"/>
          </w:tcPr>
          <w:p w14:paraId="7AFFCCA8" w14:textId="44FA83B8" w:rsidR="006216A2" w:rsidRPr="00A11899" w:rsidRDefault="006216A2" w:rsidP="00BE3BC5">
            <w:pPr>
              <w:jc w:val="center"/>
              <w:rPr>
                <w:b/>
              </w:rPr>
            </w:pPr>
            <w:r w:rsidRPr="00A11899">
              <w:rPr>
                <w:b/>
              </w:rPr>
              <w:t>Applications</w:t>
            </w:r>
          </w:p>
        </w:tc>
        <w:tc>
          <w:tcPr>
            <w:tcW w:w="2152" w:type="dxa"/>
          </w:tcPr>
          <w:p w14:paraId="599C05A1" w14:textId="7CA08679" w:rsidR="006216A2" w:rsidRDefault="006216A2" w:rsidP="00BE3BC5">
            <w:pPr>
              <w:pStyle w:val="Lijstalinea"/>
              <w:numPr>
                <w:ilvl w:val="0"/>
                <w:numId w:val="18"/>
              </w:numPr>
              <w:ind w:left="236" w:hanging="235"/>
            </w:pPr>
            <w:r>
              <w:t>Monitor visitors: enter, exit and quantity</w:t>
            </w:r>
            <w:ins w:id="18" w:author="Gerald Hilderink" w:date="2018-04-19T09:42:00Z">
              <w:r w:rsidR="00F903E8">
                <w:t xml:space="preserve"> of visitors</w:t>
              </w:r>
            </w:ins>
            <w:r>
              <w:t>.</w:t>
            </w:r>
          </w:p>
          <w:p w14:paraId="445C6C30" w14:textId="77777777" w:rsidR="006216A2" w:rsidRDefault="006216A2" w:rsidP="00BE3BC5">
            <w:pPr>
              <w:pStyle w:val="Lijstalinea"/>
              <w:numPr>
                <w:ilvl w:val="0"/>
                <w:numId w:val="18"/>
              </w:numPr>
              <w:ind w:left="236" w:hanging="235"/>
            </w:pPr>
            <w:r>
              <w:t xml:space="preserve">Stores and loan stands are </w:t>
            </w:r>
            <w:commentRangeStart w:id="19"/>
            <w:r>
              <w:t>self-service</w:t>
            </w:r>
            <w:commentRangeEnd w:id="19"/>
            <w:r w:rsidR="00F903E8">
              <w:rPr>
                <w:rStyle w:val="Verwijzingopmerking"/>
              </w:rPr>
              <w:commentReference w:id="19"/>
            </w:r>
          </w:p>
          <w:p w14:paraId="69CDCAA1" w14:textId="77777777" w:rsidR="00414220" w:rsidRDefault="00414220" w:rsidP="00BE3BC5">
            <w:pPr>
              <w:pStyle w:val="Lijstalinea"/>
              <w:numPr>
                <w:ilvl w:val="0"/>
                <w:numId w:val="18"/>
              </w:numPr>
              <w:ind w:left="236" w:hanging="235"/>
            </w:pPr>
            <w:r>
              <w:t xml:space="preserve">Clear </w:t>
            </w:r>
            <w:commentRangeStart w:id="20"/>
            <w:r>
              <w:t xml:space="preserve">overview </w:t>
            </w:r>
            <w:commentRangeEnd w:id="20"/>
            <w:r w:rsidR="00F903E8">
              <w:rPr>
                <w:rStyle w:val="Verwijzingopmerking"/>
              </w:rPr>
              <w:commentReference w:id="20"/>
            </w:r>
            <w:r>
              <w:t>of event for organizer</w:t>
            </w:r>
            <w:r w:rsidR="00015701">
              <w:t>s</w:t>
            </w:r>
          </w:p>
          <w:p w14:paraId="16E36F96" w14:textId="77777777" w:rsidR="002B28B9" w:rsidRDefault="002B28B9" w:rsidP="00BE3BC5">
            <w:pPr>
              <w:pStyle w:val="Lijstalinea"/>
              <w:numPr>
                <w:ilvl w:val="0"/>
                <w:numId w:val="18"/>
              </w:numPr>
              <w:ind w:left="236" w:hanging="235"/>
            </w:pPr>
            <w:r>
              <w:t xml:space="preserve">Retrieves transactional logs and </w:t>
            </w:r>
            <w:commentRangeStart w:id="21"/>
            <w:r>
              <w:t>handle them</w:t>
            </w:r>
            <w:commentRangeEnd w:id="21"/>
            <w:r w:rsidR="00F903E8">
              <w:rPr>
                <w:rStyle w:val="Verwijzingopmerking"/>
              </w:rPr>
              <w:commentReference w:id="21"/>
            </w:r>
          </w:p>
          <w:p w14:paraId="425B3514" w14:textId="336B28A3" w:rsidR="002B28B9" w:rsidRDefault="00620426" w:rsidP="00BE3BC5">
            <w:pPr>
              <w:pStyle w:val="Lijstalinea"/>
              <w:numPr>
                <w:ilvl w:val="0"/>
                <w:numId w:val="18"/>
              </w:numPr>
              <w:ind w:left="236" w:hanging="235"/>
            </w:pPr>
            <w:r>
              <w:lastRenderedPageBreak/>
              <w:t>Run on Windows</w:t>
            </w:r>
            <w:r w:rsidR="002B28B9">
              <w:t xml:space="preserve"> </w:t>
            </w:r>
          </w:p>
        </w:tc>
        <w:tc>
          <w:tcPr>
            <w:tcW w:w="1980" w:type="dxa"/>
          </w:tcPr>
          <w:p w14:paraId="0398C2EC" w14:textId="77777777" w:rsidR="006216A2" w:rsidRDefault="008B7E00" w:rsidP="003D7342">
            <w:pPr>
              <w:pStyle w:val="Lijstalinea"/>
              <w:numPr>
                <w:ilvl w:val="0"/>
                <w:numId w:val="18"/>
              </w:numPr>
              <w:ind w:left="236" w:hanging="235"/>
            </w:pPr>
            <w:r>
              <w:lastRenderedPageBreak/>
              <w:t>A clear maintenance terms and contract</w:t>
            </w:r>
          </w:p>
          <w:p w14:paraId="167A7DBA" w14:textId="77777777" w:rsidR="00F46C0D" w:rsidRDefault="00F46C0D" w:rsidP="003D7342">
            <w:pPr>
              <w:pStyle w:val="Lijstalinea"/>
              <w:numPr>
                <w:ilvl w:val="0"/>
                <w:numId w:val="18"/>
              </w:numPr>
              <w:ind w:left="236" w:hanging="235"/>
            </w:pPr>
            <w:r>
              <w:t>User-friendly</w:t>
            </w:r>
          </w:p>
          <w:p w14:paraId="40101742" w14:textId="08616F92" w:rsidR="00F903E8" w:rsidRDefault="00F46C0D" w:rsidP="00F903E8">
            <w:pPr>
              <w:pStyle w:val="Lijstalinea"/>
              <w:numPr>
                <w:ilvl w:val="0"/>
                <w:numId w:val="18"/>
              </w:numPr>
              <w:ind w:left="236" w:hanging="235"/>
            </w:pPr>
            <w:r>
              <w:t>Manuals</w:t>
            </w:r>
          </w:p>
        </w:tc>
        <w:tc>
          <w:tcPr>
            <w:tcW w:w="1821" w:type="dxa"/>
          </w:tcPr>
          <w:p w14:paraId="44591465" w14:textId="646FADDA" w:rsidR="006216A2" w:rsidRDefault="009B1170" w:rsidP="00CA67A7">
            <w:pPr>
              <w:pStyle w:val="Lijstalinea"/>
              <w:numPr>
                <w:ilvl w:val="0"/>
                <w:numId w:val="18"/>
              </w:numPr>
              <w:ind w:left="236" w:hanging="235"/>
            </w:pPr>
            <w:r>
              <w:t>A mobile app for the stores and loan stands</w:t>
            </w:r>
          </w:p>
        </w:tc>
        <w:tc>
          <w:tcPr>
            <w:tcW w:w="1779" w:type="dxa"/>
          </w:tcPr>
          <w:p w14:paraId="2870433B" w14:textId="1D01F0E2" w:rsidR="006216A2" w:rsidRDefault="00F903E8">
            <w:pPr>
              <w:pStyle w:val="Lijstalinea"/>
              <w:numPr>
                <w:ilvl w:val="0"/>
                <w:numId w:val="18"/>
              </w:numPr>
              <w:pPrChange w:id="22" w:author="Gerald Hilderink" w:date="2018-04-19T09:46:00Z">
                <w:pPr>
                  <w:ind w:left="1"/>
                </w:pPr>
              </w:pPrChange>
            </w:pPr>
            <w:ins w:id="23" w:author="Gerald Hilderink" w:date="2018-04-19T09:45:00Z">
              <w:r>
                <w:t>Secure</w:t>
              </w:r>
            </w:ins>
          </w:p>
        </w:tc>
      </w:tr>
    </w:tbl>
    <w:p w14:paraId="128B7F91" w14:textId="61F59D7A" w:rsidR="00114172" w:rsidRDefault="00267B83" w:rsidP="00114172">
      <w:pPr>
        <w:pStyle w:val="Kop1"/>
      </w:pPr>
      <w:bookmarkStart w:id="24" w:name="_Toc509612956"/>
      <w:commentRangeStart w:id="25"/>
      <w:r>
        <w:t>Processes &amp; GUI</w:t>
      </w:r>
      <w:bookmarkEnd w:id="24"/>
      <w:commentRangeEnd w:id="25"/>
      <w:r w:rsidR="00F903E8">
        <w:rPr>
          <w:rStyle w:val="Verwijzingopmerking"/>
          <w:rFonts w:eastAsiaTheme="minorHAnsi"/>
          <w:color w:val="auto"/>
          <w:lang w:val="en-US"/>
        </w:rPr>
        <w:commentReference w:id="25"/>
      </w:r>
    </w:p>
    <w:p w14:paraId="6B4F9A32" w14:textId="556B8DC6" w:rsidR="00267B83" w:rsidRPr="00267B83" w:rsidRDefault="00CF59FF" w:rsidP="00267B83">
      <w:pPr>
        <w:rPr>
          <w:lang w:val="pt-PT"/>
        </w:rPr>
      </w:pPr>
      <w:r>
        <w:rPr>
          <w:lang w:val="pt-PT"/>
        </w:rPr>
        <w:t xml:space="preserve">This section will not go in-depth about the implementation of the database </w:t>
      </w:r>
      <w:r w:rsidR="00DC09FB">
        <w:rPr>
          <w:lang w:val="pt-PT"/>
        </w:rPr>
        <w:t xml:space="preserve">the technical details are documented in the </w:t>
      </w:r>
      <w:hyperlink w:anchor="_ERD" w:history="1">
        <w:r w:rsidR="00DC09FB" w:rsidRPr="00541CB6">
          <w:rPr>
            <w:rStyle w:val="Hyperlink"/>
            <w:lang w:val="pt-PT"/>
          </w:rPr>
          <w:t>ERD section</w:t>
        </w:r>
      </w:hyperlink>
      <w:r>
        <w:rPr>
          <w:lang w:val="pt-PT"/>
        </w:rPr>
        <w:t>; however, this section will highlight both the front-end and back-end processes going on behind the applications.</w:t>
      </w:r>
    </w:p>
    <w:p w14:paraId="5CA2A076" w14:textId="01DD2245" w:rsidR="002407BE" w:rsidRDefault="00282E94">
      <w:pPr>
        <w:rPr>
          <w:b/>
          <w:lang w:val="pt-PT"/>
        </w:rPr>
      </w:pPr>
      <w:commentRangeStart w:id="26"/>
      <w:commentRangeStart w:id="27"/>
      <w:r>
        <w:rPr>
          <w:b/>
          <w:lang w:val="pt-PT"/>
        </w:rPr>
        <w:t>Monitor</w:t>
      </w:r>
      <w:r w:rsidR="002407BE">
        <w:rPr>
          <w:b/>
          <w:lang w:val="pt-PT"/>
        </w:rPr>
        <w:t xml:space="preserve"> application</w:t>
      </w:r>
      <w:commentRangeEnd w:id="26"/>
      <w:r w:rsidR="00EA7A33">
        <w:rPr>
          <w:rStyle w:val="Verwijzingopmerking"/>
        </w:rPr>
        <w:commentReference w:id="26"/>
      </w:r>
      <w:commentRangeEnd w:id="27"/>
      <w:r w:rsidR="00F903E8">
        <w:rPr>
          <w:rStyle w:val="Verwijzingopmerking"/>
        </w:rPr>
        <w:commentReference w:id="27"/>
      </w:r>
    </w:p>
    <w:p w14:paraId="1ED9FE9E" w14:textId="0E4A77BD" w:rsidR="002407BE" w:rsidRDefault="00B628E1" w:rsidP="002407BE">
      <w:pPr>
        <w:rPr>
          <w:b/>
          <w:lang w:val="pt-PT"/>
        </w:rPr>
      </w:pPr>
      <w:r>
        <w:rPr>
          <w:noProof/>
        </w:rPr>
        <w:drawing>
          <wp:inline distT="0" distB="0" distL="0" distR="0" wp14:anchorId="59E04960" wp14:editId="0C6BDF2A">
            <wp:extent cx="4488180" cy="3421380"/>
            <wp:effectExtent l="0" t="0" r="762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88180" cy="3421380"/>
                    </a:xfrm>
                    <a:prstGeom prst="rect">
                      <a:avLst/>
                    </a:prstGeom>
                  </pic:spPr>
                </pic:pic>
              </a:graphicData>
            </a:graphic>
          </wp:inline>
        </w:drawing>
      </w:r>
    </w:p>
    <w:p w14:paraId="36548CA2" w14:textId="77777777" w:rsidR="002407BE" w:rsidRDefault="002407BE">
      <w:pPr>
        <w:rPr>
          <w:lang w:val="pt-PT"/>
        </w:rPr>
      </w:pPr>
      <w:r>
        <w:rPr>
          <w:lang w:val="pt-PT"/>
        </w:rPr>
        <w:t>The overview application consists of 4 main tiles:</w:t>
      </w:r>
    </w:p>
    <w:p w14:paraId="00F0E7CF" w14:textId="77777777" w:rsidR="002407BE" w:rsidRDefault="002407BE" w:rsidP="002407BE">
      <w:pPr>
        <w:pStyle w:val="Lijstalinea"/>
        <w:numPr>
          <w:ilvl w:val="0"/>
          <w:numId w:val="5"/>
        </w:numPr>
        <w:ind w:left="1080" w:hanging="450"/>
        <w:rPr>
          <w:lang w:val="pt-PT"/>
        </w:rPr>
      </w:pPr>
      <w:commentRangeStart w:id="28"/>
      <w:r w:rsidRPr="002407BE">
        <w:rPr>
          <w:lang w:val="pt-PT"/>
        </w:rPr>
        <w:t>Even</w:t>
      </w:r>
      <w:r>
        <w:rPr>
          <w:lang w:val="pt-PT"/>
        </w:rPr>
        <w:t>t overview</w:t>
      </w:r>
    </w:p>
    <w:p w14:paraId="78C45672" w14:textId="77777777" w:rsidR="002407BE" w:rsidRDefault="002407BE" w:rsidP="002407BE">
      <w:pPr>
        <w:pStyle w:val="Lijstalinea"/>
        <w:numPr>
          <w:ilvl w:val="0"/>
          <w:numId w:val="5"/>
        </w:numPr>
        <w:ind w:left="1080" w:hanging="450"/>
        <w:rPr>
          <w:lang w:val="pt-PT"/>
        </w:rPr>
      </w:pPr>
      <w:r>
        <w:rPr>
          <w:lang w:val="pt-PT"/>
        </w:rPr>
        <w:t>Camps overview</w:t>
      </w:r>
    </w:p>
    <w:p w14:paraId="5ABBF2D1" w14:textId="77777777" w:rsidR="002407BE" w:rsidRDefault="002407BE" w:rsidP="002407BE">
      <w:pPr>
        <w:pStyle w:val="Lijstalinea"/>
        <w:numPr>
          <w:ilvl w:val="0"/>
          <w:numId w:val="5"/>
        </w:numPr>
        <w:ind w:left="1080" w:hanging="450"/>
        <w:rPr>
          <w:lang w:val="pt-PT"/>
        </w:rPr>
      </w:pPr>
      <w:r>
        <w:rPr>
          <w:lang w:val="pt-PT"/>
        </w:rPr>
        <w:t>Shops overview</w:t>
      </w:r>
    </w:p>
    <w:p w14:paraId="339A93AF" w14:textId="77777777" w:rsidR="002407BE" w:rsidRDefault="002407BE" w:rsidP="002407BE">
      <w:pPr>
        <w:pStyle w:val="Lijstalinea"/>
        <w:numPr>
          <w:ilvl w:val="0"/>
          <w:numId w:val="5"/>
        </w:numPr>
        <w:ind w:left="1080" w:hanging="450"/>
        <w:rPr>
          <w:lang w:val="pt-PT"/>
        </w:rPr>
      </w:pPr>
      <w:r>
        <w:rPr>
          <w:lang w:val="pt-PT"/>
        </w:rPr>
        <w:t>Staff overview</w:t>
      </w:r>
      <w:commentRangeEnd w:id="28"/>
      <w:r w:rsidR="00F56A16">
        <w:rPr>
          <w:rStyle w:val="Verwijzingopmerking"/>
        </w:rPr>
        <w:commentReference w:id="28"/>
      </w:r>
    </w:p>
    <w:p w14:paraId="2926FA56" w14:textId="68FDDA04" w:rsidR="002407BE" w:rsidRDefault="009617C2" w:rsidP="002407BE">
      <w:pPr>
        <w:rPr>
          <w:lang w:val="pt-PT"/>
        </w:rPr>
      </w:pPr>
      <w:r>
        <w:rPr>
          <w:lang w:val="pt-PT"/>
        </w:rPr>
        <w:t>Hover over the tiles will show their functions; clicking on one of them</w:t>
      </w:r>
      <w:r w:rsidR="002407BE">
        <w:rPr>
          <w:lang w:val="pt-PT"/>
        </w:rPr>
        <w:t xml:space="preserve"> will show a corresponding window for that section.</w:t>
      </w:r>
    </w:p>
    <w:p w14:paraId="6EF027B3" w14:textId="0A980E0B" w:rsidR="002407BE" w:rsidRPr="002407BE" w:rsidRDefault="002407BE" w:rsidP="002407BE">
      <w:pPr>
        <w:rPr>
          <w:lang w:val="pt-PT"/>
        </w:rPr>
      </w:pPr>
      <w:r w:rsidRPr="002407BE">
        <w:rPr>
          <w:lang w:val="pt-PT"/>
        </w:rPr>
        <w:br w:type="page"/>
      </w:r>
    </w:p>
    <w:p w14:paraId="1AFE1152" w14:textId="1FEB3013" w:rsidR="004078DA" w:rsidRPr="004078DA" w:rsidRDefault="004078DA" w:rsidP="002407BE">
      <w:pPr>
        <w:rPr>
          <w:i/>
          <w:lang w:val="pt-PT"/>
        </w:rPr>
      </w:pPr>
      <w:r>
        <w:rPr>
          <w:i/>
          <w:lang w:val="pt-PT"/>
        </w:rPr>
        <w:lastRenderedPageBreak/>
        <w:t>Event overview</w:t>
      </w:r>
    </w:p>
    <w:p w14:paraId="09D7EB1A" w14:textId="5DF72FC3" w:rsidR="002407BE" w:rsidRPr="002407BE" w:rsidRDefault="002407BE" w:rsidP="002407BE">
      <w:pPr>
        <w:rPr>
          <w:b/>
          <w:lang w:val="pt-PT"/>
        </w:rPr>
      </w:pPr>
      <w:r>
        <w:rPr>
          <w:noProof/>
        </w:rPr>
        <w:drawing>
          <wp:inline distT="0" distB="0" distL="0" distR="0" wp14:anchorId="007527BA" wp14:editId="738ED208">
            <wp:extent cx="5731510" cy="3580969"/>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580969"/>
                    </a:xfrm>
                    <a:prstGeom prst="rect">
                      <a:avLst/>
                    </a:prstGeom>
                  </pic:spPr>
                </pic:pic>
              </a:graphicData>
            </a:graphic>
          </wp:inline>
        </w:drawing>
      </w:r>
    </w:p>
    <w:p w14:paraId="40FCDFFD" w14:textId="3C547950" w:rsidR="00E604EA" w:rsidRPr="00E604EA" w:rsidRDefault="00E604EA" w:rsidP="00E604EA">
      <w:pPr>
        <w:pStyle w:val="Lijstalinea"/>
        <w:numPr>
          <w:ilvl w:val="0"/>
          <w:numId w:val="8"/>
        </w:numPr>
        <w:rPr>
          <w:u w:val="single"/>
          <w:lang w:val="pt-PT"/>
        </w:rPr>
      </w:pPr>
      <w:r w:rsidRPr="00E604EA">
        <w:rPr>
          <w:u w:val="single"/>
          <w:lang w:val="pt-PT"/>
        </w:rPr>
        <w:t>Visitors status</w:t>
      </w:r>
    </w:p>
    <w:p w14:paraId="38E8B7AD" w14:textId="77777777" w:rsidR="00BD5709" w:rsidRDefault="00BD5709" w:rsidP="002407BE">
      <w:pPr>
        <w:rPr>
          <w:lang w:val="pt-PT"/>
        </w:rPr>
      </w:pPr>
      <w:r>
        <w:rPr>
          <w:lang w:val="pt-PT"/>
        </w:rPr>
        <w:t xml:space="preserve">The information about the visitors and the activities within the event is shown here. </w:t>
      </w:r>
    </w:p>
    <w:p w14:paraId="2DD3094D" w14:textId="5A04980D" w:rsidR="00CF67DF" w:rsidRDefault="005A5568" w:rsidP="002407BE">
      <w:pPr>
        <w:rPr>
          <w:lang w:val="pt-PT"/>
        </w:rPr>
      </w:pPr>
      <w:commentRangeStart w:id="29"/>
      <w:r>
        <w:rPr>
          <w:lang w:val="pt-PT"/>
        </w:rPr>
        <w:t>This</w:t>
      </w:r>
      <w:r w:rsidR="00EA7C4F">
        <w:rPr>
          <w:lang w:val="pt-PT"/>
        </w:rPr>
        <w:t xml:space="preserve"> section </w:t>
      </w:r>
      <w:r w:rsidR="00CF67DF">
        <w:rPr>
          <w:lang w:val="pt-PT"/>
        </w:rPr>
        <w:t xml:space="preserve">will have its data imported from a database, which will contain information about all the visitors currently present. </w:t>
      </w:r>
      <w:commentRangeEnd w:id="29"/>
      <w:r w:rsidR="00F56A16">
        <w:rPr>
          <w:rStyle w:val="Verwijzingopmerking"/>
        </w:rPr>
        <w:commentReference w:id="29"/>
      </w:r>
    </w:p>
    <w:p w14:paraId="5B3DE275" w14:textId="521E4483" w:rsidR="00A55D55" w:rsidRPr="00A55D55" w:rsidRDefault="00262A83" w:rsidP="00A55D55">
      <w:pPr>
        <w:rPr>
          <w:lang w:val="pt-PT"/>
        </w:rPr>
      </w:pPr>
      <w:commentRangeStart w:id="30"/>
      <w:r>
        <w:rPr>
          <w:lang w:val="pt-PT"/>
        </w:rPr>
        <w:t>The section ‘Reported problems’</w:t>
      </w:r>
      <w:r w:rsidR="00BA5C3F">
        <w:rPr>
          <w:lang w:val="pt-PT"/>
        </w:rPr>
        <w:t xml:space="preserve"> will show </w:t>
      </w:r>
      <w:r>
        <w:rPr>
          <w:lang w:val="pt-PT"/>
        </w:rPr>
        <w:t xml:space="preserve">the issues which visitors have reported and whether or not they have been resolved. </w:t>
      </w:r>
      <w:commentRangeEnd w:id="30"/>
      <w:r w:rsidR="00577A27">
        <w:rPr>
          <w:rStyle w:val="Verwijzingopmerking"/>
        </w:rPr>
        <w:commentReference w:id="30"/>
      </w:r>
    </w:p>
    <w:p w14:paraId="0FBEB966" w14:textId="1A0A7A7A" w:rsidR="00E604EA" w:rsidRPr="00E604EA" w:rsidRDefault="00E604EA" w:rsidP="00E604EA">
      <w:pPr>
        <w:pStyle w:val="Lijstalinea"/>
        <w:numPr>
          <w:ilvl w:val="0"/>
          <w:numId w:val="8"/>
        </w:numPr>
        <w:rPr>
          <w:u w:val="single"/>
          <w:lang w:val="pt-PT"/>
        </w:rPr>
      </w:pPr>
      <w:r w:rsidRPr="00E604EA">
        <w:rPr>
          <w:u w:val="single"/>
          <w:lang w:val="pt-PT"/>
        </w:rPr>
        <w:t>Events and activities</w:t>
      </w:r>
    </w:p>
    <w:p w14:paraId="30AD56CC" w14:textId="30BE7633" w:rsidR="00CF67DF" w:rsidRDefault="008C32CE" w:rsidP="002407BE">
      <w:pPr>
        <w:rPr>
          <w:lang w:val="pt-PT"/>
        </w:rPr>
      </w:pPr>
      <w:commentRangeStart w:id="31"/>
      <w:r>
        <w:rPr>
          <w:lang w:val="pt-PT"/>
        </w:rPr>
        <w:t>Th</w:t>
      </w:r>
      <w:r w:rsidR="00CA3E4B">
        <w:rPr>
          <w:lang w:val="pt-PT"/>
        </w:rPr>
        <w:t xml:space="preserve">is section </w:t>
      </w:r>
      <w:r w:rsidR="00CF67DF">
        <w:rPr>
          <w:lang w:val="pt-PT"/>
        </w:rPr>
        <w:t>will have its data imported from a database, which will contain the time and location for current and/or upcoming events and activities</w:t>
      </w:r>
      <w:r w:rsidR="00D953DF">
        <w:rPr>
          <w:lang w:val="pt-PT"/>
        </w:rPr>
        <w:t>.</w:t>
      </w:r>
      <w:commentRangeEnd w:id="31"/>
      <w:r w:rsidR="00577A27">
        <w:rPr>
          <w:rStyle w:val="Verwijzingopmerking"/>
        </w:rPr>
        <w:commentReference w:id="31"/>
      </w:r>
    </w:p>
    <w:p w14:paraId="467CB006" w14:textId="77777777" w:rsidR="00587C7B" w:rsidRPr="00587C7B" w:rsidRDefault="00587C7B" w:rsidP="00587C7B">
      <w:pPr>
        <w:pStyle w:val="Lijstalinea"/>
        <w:numPr>
          <w:ilvl w:val="0"/>
          <w:numId w:val="8"/>
        </w:numPr>
        <w:rPr>
          <w:lang w:val="pt-PT"/>
        </w:rPr>
      </w:pPr>
      <w:r>
        <w:rPr>
          <w:u w:val="single"/>
          <w:lang w:val="pt-PT"/>
        </w:rPr>
        <w:t>Backend processes</w:t>
      </w:r>
    </w:p>
    <w:p w14:paraId="0162052D" w14:textId="0255E15F" w:rsidR="00587C7B" w:rsidRDefault="00587C7B" w:rsidP="00587C7B">
      <w:pPr>
        <w:rPr>
          <w:lang w:val="pt-PT"/>
        </w:rPr>
      </w:pPr>
      <w:commentRangeStart w:id="32"/>
      <w:r>
        <w:rPr>
          <w:lang w:val="pt-PT"/>
        </w:rPr>
        <w:t xml:space="preserve">Here is how information will be retrieved </w:t>
      </w:r>
      <w:ins w:id="33" w:author="Gerald Hilderink" w:date="2018-04-19T10:04:00Z">
        <w:r w:rsidR="00577A27">
          <w:rPr>
            <w:lang w:val="pt-PT"/>
          </w:rPr>
          <w:t xml:space="preserve">from the database </w:t>
        </w:r>
      </w:ins>
      <w:r>
        <w:rPr>
          <w:lang w:val="pt-PT"/>
        </w:rPr>
        <w:t>for the Visitor’s Status section:</w:t>
      </w:r>
    </w:p>
    <w:p w14:paraId="286D52EF" w14:textId="77777777" w:rsidR="00587C7B" w:rsidRDefault="00587C7B" w:rsidP="00587C7B">
      <w:pPr>
        <w:pStyle w:val="Lijstalinea"/>
        <w:numPr>
          <w:ilvl w:val="0"/>
          <w:numId w:val="20"/>
        </w:numPr>
        <w:rPr>
          <w:lang w:val="pt-PT"/>
        </w:rPr>
      </w:pPr>
      <w:r>
        <w:rPr>
          <w:lang w:val="pt-PT"/>
        </w:rPr>
        <w:t>In the visitors table, a visitor’s personal information is stored. Besides that, the following information is also stored: status (checked in or out), the time checked in and out, the card’s id to which the visitor is linked, the balance on said card and the money spent on said card.</w:t>
      </w:r>
    </w:p>
    <w:p w14:paraId="05136E86" w14:textId="77777777" w:rsidR="00587C7B" w:rsidRDefault="00587C7B" w:rsidP="00587C7B">
      <w:pPr>
        <w:pStyle w:val="Lijstalinea"/>
        <w:numPr>
          <w:ilvl w:val="0"/>
          <w:numId w:val="20"/>
        </w:numPr>
        <w:rPr>
          <w:lang w:val="pt-PT"/>
        </w:rPr>
      </w:pPr>
      <w:r>
        <w:rPr>
          <w:lang w:val="pt-PT"/>
        </w:rPr>
        <w:t>“Total visitors” – Retrievable by a simple total count of all records present in the visitors table.</w:t>
      </w:r>
    </w:p>
    <w:p w14:paraId="5583C589" w14:textId="77777777" w:rsidR="00587C7B" w:rsidRDefault="00587C7B" w:rsidP="00587C7B">
      <w:pPr>
        <w:pStyle w:val="Lijstalinea"/>
        <w:numPr>
          <w:ilvl w:val="0"/>
          <w:numId w:val="20"/>
        </w:numPr>
        <w:rPr>
          <w:lang w:val="pt-PT"/>
        </w:rPr>
      </w:pPr>
      <w:r>
        <w:rPr>
          <w:lang w:val="pt-PT"/>
        </w:rPr>
        <w:t>“Total visitors present” – Retrievable by a count of all records in the visitors table with the status checked in.</w:t>
      </w:r>
    </w:p>
    <w:p w14:paraId="3B3DF977" w14:textId="77777777" w:rsidR="00587C7B" w:rsidRDefault="00587C7B" w:rsidP="00587C7B">
      <w:pPr>
        <w:pStyle w:val="Lijstalinea"/>
        <w:numPr>
          <w:ilvl w:val="0"/>
          <w:numId w:val="20"/>
        </w:numPr>
        <w:rPr>
          <w:lang w:val="pt-PT"/>
        </w:rPr>
      </w:pPr>
      <w:r>
        <w:rPr>
          <w:lang w:val="pt-PT"/>
        </w:rPr>
        <w:t>The visitors table will be displayed in the grey area, which allows the user to see the status of all visitors and the history of who have checked in or out.</w:t>
      </w:r>
    </w:p>
    <w:p w14:paraId="5398208C" w14:textId="77777777" w:rsidR="00587C7B" w:rsidRDefault="00587C7B" w:rsidP="00587C7B">
      <w:pPr>
        <w:pStyle w:val="Lijstalinea"/>
        <w:numPr>
          <w:ilvl w:val="0"/>
          <w:numId w:val="20"/>
        </w:numPr>
        <w:rPr>
          <w:lang w:val="pt-PT"/>
        </w:rPr>
      </w:pPr>
      <w:r>
        <w:rPr>
          <w:lang w:val="pt-PT"/>
        </w:rPr>
        <w:lastRenderedPageBreak/>
        <w:t>“Total balance” – Retrievable by a sum of all balance from visitors.</w:t>
      </w:r>
    </w:p>
    <w:p w14:paraId="0E257E4B" w14:textId="77777777" w:rsidR="00587C7B" w:rsidRDefault="00587C7B" w:rsidP="00587C7B">
      <w:pPr>
        <w:pStyle w:val="Lijstalinea"/>
        <w:numPr>
          <w:ilvl w:val="0"/>
          <w:numId w:val="20"/>
        </w:numPr>
        <w:rPr>
          <w:lang w:val="pt-PT"/>
        </w:rPr>
      </w:pPr>
      <w:r>
        <w:rPr>
          <w:lang w:val="pt-PT"/>
        </w:rPr>
        <w:t xml:space="preserve">“Total spent” – Retrievable by a sum of all spent money from visitors. </w:t>
      </w:r>
    </w:p>
    <w:p w14:paraId="4F6AB825" w14:textId="77777777" w:rsidR="00587C7B" w:rsidRDefault="00587C7B" w:rsidP="00587C7B">
      <w:pPr>
        <w:pStyle w:val="Lijstalinea"/>
        <w:numPr>
          <w:ilvl w:val="0"/>
          <w:numId w:val="20"/>
        </w:numPr>
        <w:rPr>
          <w:lang w:val="pt-PT"/>
        </w:rPr>
      </w:pPr>
      <w:r>
        <w:rPr>
          <w:lang w:val="pt-PT"/>
        </w:rPr>
        <w:t xml:space="preserve">“Reported problems” – There will be a separate table to store this. The following information is kept: problem description, the date, the location and the status of the problem. </w:t>
      </w:r>
      <w:commentRangeEnd w:id="32"/>
      <w:r w:rsidR="00577A27">
        <w:rPr>
          <w:rStyle w:val="Verwijzingopmerking"/>
        </w:rPr>
        <w:commentReference w:id="32"/>
      </w:r>
    </w:p>
    <w:p w14:paraId="4C27466C" w14:textId="77777777" w:rsidR="00587C7B" w:rsidRDefault="00587C7B" w:rsidP="00587C7B">
      <w:pPr>
        <w:rPr>
          <w:lang w:val="pt-PT"/>
        </w:rPr>
      </w:pPr>
      <w:r w:rsidRPr="001F5B2A">
        <w:rPr>
          <w:lang w:val="pt-PT"/>
        </w:rPr>
        <w:t xml:space="preserve">Here is how information will be retrieved for the </w:t>
      </w:r>
      <w:r>
        <w:rPr>
          <w:lang w:val="pt-PT"/>
        </w:rPr>
        <w:t>Events and Activities</w:t>
      </w:r>
      <w:r w:rsidRPr="001F5B2A">
        <w:rPr>
          <w:lang w:val="pt-PT"/>
        </w:rPr>
        <w:t xml:space="preserve"> section:</w:t>
      </w:r>
    </w:p>
    <w:p w14:paraId="19C5750E" w14:textId="77777777" w:rsidR="00587C7B" w:rsidRDefault="00587C7B" w:rsidP="00587C7B">
      <w:pPr>
        <w:pStyle w:val="Lijstalinea"/>
        <w:numPr>
          <w:ilvl w:val="0"/>
          <w:numId w:val="21"/>
        </w:numPr>
        <w:rPr>
          <w:lang w:val="pt-PT"/>
        </w:rPr>
      </w:pPr>
      <w:commentRangeStart w:id="34"/>
      <w:r>
        <w:rPr>
          <w:lang w:val="pt-PT"/>
        </w:rPr>
        <w:t>The following information is kept for both events and activities in separate tables: name, date, time and location. The respective tables will be displayed.</w:t>
      </w:r>
      <w:commentRangeEnd w:id="34"/>
      <w:r w:rsidR="00E108CB">
        <w:rPr>
          <w:rStyle w:val="Verwijzingopmerking"/>
        </w:rPr>
        <w:commentReference w:id="34"/>
      </w:r>
    </w:p>
    <w:p w14:paraId="5F12E74D" w14:textId="3879BF28" w:rsidR="002407BE" w:rsidRPr="00587C7B" w:rsidRDefault="004078DA" w:rsidP="00587C7B">
      <w:pPr>
        <w:rPr>
          <w:lang w:val="pt-PT"/>
        </w:rPr>
      </w:pPr>
      <w:r w:rsidRPr="00587C7B">
        <w:rPr>
          <w:lang w:val="pt-PT"/>
        </w:rPr>
        <w:br w:type="page"/>
      </w:r>
    </w:p>
    <w:p w14:paraId="4BE09E4A" w14:textId="0325627D" w:rsidR="00BD5709" w:rsidRDefault="00BD5709" w:rsidP="002407BE">
      <w:pPr>
        <w:rPr>
          <w:lang w:val="pt-PT"/>
        </w:rPr>
      </w:pPr>
      <w:r>
        <w:rPr>
          <w:i/>
          <w:lang w:val="pt-PT"/>
        </w:rPr>
        <w:lastRenderedPageBreak/>
        <w:t>Camp overview</w:t>
      </w:r>
    </w:p>
    <w:p w14:paraId="4C401493" w14:textId="2F129621" w:rsidR="00BD5709" w:rsidRPr="00BD5709" w:rsidRDefault="00BD5709" w:rsidP="002407BE">
      <w:pPr>
        <w:rPr>
          <w:lang w:val="pt-PT"/>
        </w:rPr>
      </w:pPr>
      <w:r>
        <w:rPr>
          <w:noProof/>
        </w:rPr>
        <w:drawing>
          <wp:inline distT="0" distB="0" distL="0" distR="0" wp14:anchorId="70395B10" wp14:editId="4D96D913">
            <wp:extent cx="3672840" cy="39319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2840" cy="3931920"/>
                    </a:xfrm>
                    <a:prstGeom prst="rect">
                      <a:avLst/>
                    </a:prstGeom>
                    <a:noFill/>
                    <a:ln>
                      <a:noFill/>
                    </a:ln>
                  </pic:spPr>
                </pic:pic>
              </a:graphicData>
            </a:graphic>
          </wp:inline>
        </w:drawing>
      </w:r>
    </w:p>
    <w:p w14:paraId="6D441A62" w14:textId="77777777" w:rsidR="004E1C44" w:rsidRPr="004E1C44" w:rsidRDefault="004E1C44" w:rsidP="004E1C44">
      <w:pPr>
        <w:pStyle w:val="Lijstalinea"/>
        <w:numPr>
          <w:ilvl w:val="0"/>
          <w:numId w:val="22"/>
        </w:numPr>
        <w:rPr>
          <w:lang w:val="pt-PT"/>
        </w:rPr>
      </w:pPr>
      <w:r>
        <w:rPr>
          <w:u w:val="single"/>
          <w:lang w:val="pt-PT"/>
        </w:rPr>
        <w:t>Camp status</w:t>
      </w:r>
    </w:p>
    <w:p w14:paraId="7BAC270D" w14:textId="5BCED0D1" w:rsidR="004E1C44" w:rsidRPr="004E1C44" w:rsidRDefault="004E1C44" w:rsidP="004E1C44">
      <w:pPr>
        <w:rPr>
          <w:lang w:val="pt-PT"/>
        </w:rPr>
      </w:pPr>
      <w:r w:rsidRPr="004E1C44">
        <w:rPr>
          <w:lang w:val="pt-PT"/>
        </w:rPr>
        <w:t xml:space="preserve">Once </w:t>
      </w:r>
      <w:ins w:id="35" w:author="Gerald Hilderink" w:date="2018-04-19T10:21:00Z">
        <w:r w:rsidR="002A0FD1">
          <w:rPr>
            <w:lang w:val="pt-PT"/>
          </w:rPr>
          <w:t xml:space="preserve">a </w:t>
        </w:r>
      </w:ins>
      <w:r w:rsidRPr="004E1C44">
        <w:rPr>
          <w:lang w:val="pt-PT"/>
        </w:rPr>
        <w:t xml:space="preserve">user clicks on one of the buttons, the corresponding information will be shown on a listbox to the </w:t>
      </w:r>
      <w:commentRangeStart w:id="36"/>
      <w:r w:rsidRPr="004E1C44">
        <w:rPr>
          <w:lang w:val="pt-PT"/>
        </w:rPr>
        <w:t>left</w:t>
      </w:r>
      <w:commentRangeEnd w:id="36"/>
      <w:r w:rsidR="002A0FD1">
        <w:rPr>
          <w:rStyle w:val="Verwijzingopmerking"/>
        </w:rPr>
        <w:commentReference w:id="36"/>
      </w:r>
      <w:r w:rsidRPr="004E1C44">
        <w:rPr>
          <w:lang w:val="pt-PT"/>
        </w:rPr>
        <w:t xml:space="preserve">. </w:t>
      </w:r>
    </w:p>
    <w:p w14:paraId="5AC66646" w14:textId="6793BF26" w:rsidR="004E1C44" w:rsidRPr="004E1C44" w:rsidRDefault="004E1C44" w:rsidP="004E1C44">
      <w:pPr>
        <w:rPr>
          <w:lang w:val="pt-PT"/>
        </w:rPr>
      </w:pPr>
      <w:r w:rsidRPr="004E1C44">
        <w:rPr>
          <w:lang w:val="pt-PT"/>
        </w:rPr>
        <w:t>The section for the map will display the campsite’s map with symbols marking the camps as well as their status.</w:t>
      </w:r>
    </w:p>
    <w:p w14:paraId="05F64350" w14:textId="77777777" w:rsidR="004E1C44" w:rsidRPr="004E1C44" w:rsidRDefault="004E1C44" w:rsidP="004E1C44">
      <w:pPr>
        <w:pStyle w:val="Lijstalinea"/>
        <w:numPr>
          <w:ilvl w:val="0"/>
          <w:numId w:val="22"/>
        </w:numPr>
        <w:rPr>
          <w:lang w:val="pt-PT"/>
        </w:rPr>
      </w:pPr>
      <w:r>
        <w:rPr>
          <w:u w:val="single"/>
          <w:lang w:val="pt-PT"/>
        </w:rPr>
        <w:t xml:space="preserve">Back-end </w:t>
      </w:r>
      <w:commentRangeStart w:id="37"/>
      <w:r>
        <w:rPr>
          <w:u w:val="single"/>
          <w:lang w:val="pt-PT"/>
        </w:rPr>
        <w:t>processes</w:t>
      </w:r>
      <w:commentRangeEnd w:id="37"/>
      <w:r w:rsidR="002A0FD1">
        <w:rPr>
          <w:rStyle w:val="Verwijzingopmerking"/>
        </w:rPr>
        <w:commentReference w:id="37"/>
      </w:r>
    </w:p>
    <w:p w14:paraId="3AD980DB" w14:textId="77777777" w:rsidR="00C40978" w:rsidRDefault="00C40978" w:rsidP="00C40978">
      <w:pPr>
        <w:rPr>
          <w:lang w:val="pt-PT"/>
        </w:rPr>
      </w:pPr>
      <w:r>
        <w:rPr>
          <w:lang w:val="pt-PT"/>
        </w:rPr>
        <w:t>For camps, the following information is kept: their name, their location, their status (booked, available or needed servicing). We can retrieve information for this section by querying the status of the camps.</w:t>
      </w:r>
    </w:p>
    <w:p w14:paraId="3E0B103E" w14:textId="63EAC6EA" w:rsidR="00334EC4" w:rsidRPr="00C40978" w:rsidRDefault="00870923" w:rsidP="00C40978">
      <w:pPr>
        <w:rPr>
          <w:lang w:val="pt-PT"/>
        </w:rPr>
      </w:pPr>
      <w:r>
        <w:rPr>
          <w:lang w:val="pt-PT"/>
        </w:rPr>
        <w:t>The map will be</w:t>
      </w:r>
      <w:r w:rsidR="00BA7C74">
        <w:rPr>
          <w:lang w:val="pt-PT"/>
        </w:rPr>
        <w:t xml:space="preserve"> an overview of al</w:t>
      </w:r>
      <w:r>
        <w:rPr>
          <w:lang w:val="pt-PT"/>
        </w:rPr>
        <w:t>l camps and then on the map itself, there will be</w:t>
      </w:r>
      <w:r w:rsidR="00BA7C74">
        <w:rPr>
          <w:lang w:val="pt-PT"/>
        </w:rPr>
        <w:t xml:space="preserve"> symbols (circles, triangles, etc) to indicate their status</w:t>
      </w:r>
      <w:r>
        <w:rPr>
          <w:lang w:val="pt-PT"/>
        </w:rPr>
        <w:t>.</w:t>
      </w:r>
      <w:r w:rsidR="00334EC4" w:rsidRPr="00C40978">
        <w:rPr>
          <w:lang w:val="pt-PT"/>
        </w:rPr>
        <w:br w:type="page"/>
      </w:r>
    </w:p>
    <w:p w14:paraId="6519B415" w14:textId="261E7CB8" w:rsidR="00F1355D" w:rsidRPr="00F1355D" w:rsidRDefault="00F1355D" w:rsidP="00334EC4">
      <w:pPr>
        <w:tabs>
          <w:tab w:val="left" w:pos="5400"/>
        </w:tabs>
        <w:rPr>
          <w:lang w:val="pt-PT"/>
        </w:rPr>
      </w:pPr>
      <w:r>
        <w:rPr>
          <w:i/>
          <w:lang w:val="pt-PT"/>
        </w:rPr>
        <w:lastRenderedPageBreak/>
        <w:t>Shop overview</w:t>
      </w:r>
    </w:p>
    <w:p w14:paraId="6580DDB3" w14:textId="5343D597" w:rsidR="002407BE" w:rsidRDefault="00334EC4" w:rsidP="00334EC4">
      <w:pPr>
        <w:tabs>
          <w:tab w:val="left" w:pos="5400"/>
        </w:tabs>
        <w:rPr>
          <w:lang w:val="pt-PT"/>
        </w:rPr>
      </w:pPr>
      <w:r>
        <w:rPr>
          <w:noProof/>
        </w:rPr>
        <w:drawing>
          <wp:anchor distT="0" distB="0" distL="114300" distR="114300" simplePos="0" relativeHeight="251660288" behindDoc="0" locked="0" layoutInCell="1" allowOverlap="1" wp14:anchorId="28B42EE7" wp14:editId="51754032">
            <wp:simplePos x="0" y="0"/>
            <wp:positionH relativeFrom="column">
              <wp:posOffset>0</wp:posOffset>
            </wp:positionH>
            <wp:positionV relativeFrom="paragraph">
              <wp:posOffset>0</wp:posOffset>
            </wp:positionV>
            <wp:extent cx="4678680" cy="5082540"/>
            <wp:effectExtent l="0" t="0" r="762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678680" cy="5082540"/>
                    </a:xfrm>
                    <a:prstGeom prst="rect">
                      <a:avLst/>
                    </a:prstGeom>
                  </pic:spPr>
                </pic:pic>
              </a:graphicData>
            </a:graphic>
            <wp14:sizeRelH relativeFrom="page">
              <wp14:pctWidth>0</wp14:pctWidth>
            </wp14:sizeRelH>
            <wp14:sizeRelV relativeFrom="page">
              <wp14:pctHeight>0</wp14:pctHeight>
            </wp14:sizeRelV>
          </wp:anchor>
        </w:drawing>
      </w:r>
    </w:p>
    <w:p w14:paraId="69B36A2D" w14:textId="77777777" w:rsidR="00F1355D" w:rsidRDefault="00F1355D" w:rsidP="002407BE">
      <w:pPr>
        <w:rPr>
          <w:lang w:val="pt-PT"/>
        </w:rPr>
      </w:pPr>
    </w:p>
    <w:p w14:paraId="22FD29B3" w14:textId="77777777" w:rsidR="00F1355D" w:rsidRDefault="00F1355D" w:rsidP="002407BE">
      <w:pPr>
        <w:rPr>
          <w:lang w:val="pt-PT"/>
        </w:rPr>
      </w:pPr>
    </w:p>
    <w:p w14:paraId="65357A56" w14:textId="77777777" w:rsidR="00F1355D" w:rsidRDefault="00F1355D" w:rsidP="002407BE">
      <w:pPr>
        <w:rPr>
          <w:lang w:val="pt-PT"/>
        </w:rPr>
      </w:pPr>
    </w:p>
    <w:p w14:paraId="4FA32BEE" w14:textId="77777777" w:rsidR="00F1355D" w:rsidRDefault="00F1355D" w:rsidP="002407BE">
      <w:pPr>
        <w:rPr>
          <w:lang w:val="pt-PT"/>
        </w:rPr>
      </w:pPr>
    </w:p>
    <w:p w14:paraId="41D91883" w14:textId="77777777" w:rsidR="00F1355D" w:rsidRDefault="00F1355D" w:rsidP="002407BE">
      <w:pPr>
        <w:rPr>
          <w:lang w:val="pt-PT"/>
        </w:rPr>
      </w:pPr>
    </w:p>
    <w:p w14:paraId="408E2545" w14:textId="77777777" w:rsidR="00F1355D" w:rsidRDefault="00F1355D" w:rsidP="002407BE">
      <w:pPr>
        <w:rPr>
          <w:lang w:val="pt-PT"/>
        </w:rPr>
      </w:pPr>
    </w:p>
    <w:p w14:paraId="28388D14" w14:textId="77777777" w:rsidR="00F1355D" w:rsidRDefault="00F1355D" w:rsidP="002407BE">
      <w:pPr>
        <w:rPr>
          <w:lang w:val="pt-PT"/>
        </w:rPr>
      </w:pPr>
    </w:p>
    <w:p w14:paraId="1C88F6E8" w14:textId="77777777" w:rsidR="00F1355D" w:rsidRDefault="00F1355D" w:rsidP="002407BE">
      <w:pPr>
        <w:rPr>
          <w:lang w:val="pt-PT"/>
        </w:rPr>
      </w:pPr>
    </w:p>
    <w:p w14:paraId="4D74F66D" w14:textId="77777777" w:rsidR="00F1355D" w:rsidRDefault="00F1355D" w:rsidP="002407BE">
      <w:pPr>
        <w:rPr>
          <w:lang w:val="pt-PT"/>
        </w:rPr>
      </w:pPr>
    </w:p>
    <w:p w14:paraId="1B1E8CC4" w14:textId="77777777" w:rsidR="00F1355D" w:rsidRDefault="00F1355D" w:rsidP="002407BE">
      <w:pPr>
        <w:rPr>
          <w:lang w:val="pt-PT"/>
        </w:rPr>
      </w:pPr>
    </w:p>
    <w:p w14:paraId="7E0AF485" w14:textId="77777777" w:rsidR="00F1355D" w:rsidRDefault="00F1355D" w:rsidP="002407BE">
      <w:pPr>
        <w:rPr>
          <w:lang w:val="pt-PT"/>
        </w:rPr>
      </w:pPr>
    </w:p>
    <w:p w14:paraId="055390CD" w14:textId="77777777" w:rsidR="00F1355D" w:rsidRDefault="00F1355D" w:rsidP="002407BE">
      <w:pPr>
        <w:rPr>
          <w:lang w:val="pt-PT"/>
        </w:rPr>
      </w:pPr>
    </w:p>
    <w:p w14:paraId="71E6ACF6" w14:textId="77777777" w:rsidR="00F1355D" w:rsidRDefault="00F1355D" w:rsidP="002407BE">
      <w:pPr>
        <w:rPr>
          <w:lang w:val="pt-PT"/>
        </w:rPr>
      </w:pPr>
    </w:p>
    <w:p w14:paraId="398644D1" w14:textId="77777777" w:rsidR="00F1355D" w:rsidRDefault="00F1355D" w:rsidP="002407BE">
      <w:pPr>
        <w:rPr>
          <w:lang w:val="pt-PT"/>
        </w:rPr>
      </w:pPr>
    </w:p>
    <w:p w14:paraId="6F0ACB88" w14:textId="77777777" w:rsidR="00F1355D" w:rsidRDefault="00F1355D" w:rsidP="002407BE">
      <w:pPr>
        <w:rPr>
          <w:lang w:val="pt-PT"/>
        </w:rPr>
      </w:pPr>
    </w:p>
    <w:p w14:paraId="0C2F16CC" w14:textId="77777777" w:rsidR="00F1355D" w:rsidRDefault="00F1355D" w:rsidP="002407BE">
      <w:pPr>
        <w:rPr>
          <w:lang w:val="pt-PT"/>
        </w:rPr>
      </w:pPr>
    </w:p>
    <w:p w14:paraId="058A434A" w14:textId="77777777" w:rsidR="00F1355D" w:rsidRDefault="00F1355D" w:rsidP="002407BE">
      <w:pPr>
        <w:rPr>
          <w:lang w:val="pt-PT"/>
        </w:rPr>
      </w:pPr>
    </w:p>
    <w:p w14:paraId="1DE44F18" w14:textId="2022300F" w:rsidR="00F1355D" w:rsidRPr="00E0522F" w:rsidRDefault="00F1355D" w:rsidP="00F1355D">
      <w:pPr>
        <w:pStyle w:val="Lijstalinea"/>
        <w:numPr>
          <w:ilvl w:val="0"/>
          <w:numId w:val="7"/>
        </w:numPr>
        <w:rPr>
          <w:u w:val="single"/>
          <w:lang w:val="pt-PT"/>
        </w:rPr>
      </w:pPr>
      <w:r w:rsidRPr="00E0522F">
        <w:rPr>
          <w:u w:val="single"/>
          <w:lang w:val="pt-PT"/>
        </w:rPr>
        <w:t>Shop status</w:t>
      </w:r>
    </w:p>
    <w:p w14:paraId="1BC5FE90" w14:textId="244423AF" w:rsidR="00334EC4" w:rsidRDefault="00F1355D" w:rsidP="002407BE">
      <w:pPr>
        <w:rPr>
          <w:lang w:val="pt-PT"/>
        </w:rPr>
      </w:pPr>
      <w:r>
        <w:rPr>
          <w:lang w:val="pt-PT"/>
        </w:rPr>
        <w:t xml:space="preserve">The </w:t>
      </w:r>
      <w:commentRangeStart w:id="38"/>
      <w:r>
        <w:rPr>
          <w:lang w:val="pt-PT"/>
        </w:rPr>
        <w:t xml:space="preserve">total money </w:t>
      </w:r>
      <w:commentRangeEnd w:id="38"/>
      <w:r w:rsidR="002A0FD1">
        <w:rPr>
          <w:rStyle w:val="Verwijzingopmerking"/>
        </w:rPr>
        <w:commentReference w:id="38"/>
      </w:r>
      <w:r>
        <w:rPr>
          <w:lang w:val="pt-PT"/>
        </w:rPr>
        <w:t>earned by shop will be shown via a query from the database, which will be imported in the corresponding section.</w:t>
      </w:r>
    </w:p>
    <w:p w14:paraId="7AA378AE" w14:textId="45D88147" w:rsidR="00F1355D" w:rsidRDefault="00F1355D" w:rsidP="002407BE">
      <w:pPr>
        <w:rPr>
          <w:lang w:val="pt-PT"/>
        </w:rPr>
      </w:pPr>
      <w:commentRangeStart w:id="39"/>
      <w:r>
        <w:rPr>
          <w:lang w:val="pt-PT"/>
        </w:rPr>
        <w:t>Retrieving information in the database</w:t>
      </w:r>
      <w:commentRangeEnd w:id="39"/>
      <w:r w:rsidR="002A0FD1">
        <w:rPr>
          <w:rStyle w:val="Verwijzingopmerking"/>
        </w:rPr>
        <w:commentReference w:id="39"/>
      </w:r>
      <w:r>
        <w:rPr>
          <w:lang w:val="pt-PT"/>
        </w:rPr>
        <w:t>, we can also display a ranking of shops in the section to the right.</w:t>
      </w:r>
    </w:p>
    <w:p w14:paraId="6C59A33E" w14:textId="2470408E" w:rsidR="00F1355D" w:rsidRPr="001B7FB8" w:rsidRDefault="001B7FB8" w:rsidP="001B7FB8">
      <w:pPr>
        <w:pStyle w:val="Lijstalinea"/>
        <w:numPr>
          <w:ilvl w:val="0"/>
          <w:numId w:val="7"/>
        </w:numPr>
        <w:rPr>
          <w:u w:val="single"/>
          <w:lang w:val="pt-PT"/>
        </w:rPr>
      </w:pPr>
      <w:r w:rsidRPr="001B7FB8">
        <w:rPr>
          <w:u w:val="single"/>
          <w:lang w:val="pt-PT"/>
        </w:rPr>
        <w:t>Inventory status</w:t>
      </w:r>
    </w:p>
    <w:p w14:paraId="0F088DEC" w14:textId="72CAD0BA" w:rsidR="002407BE" w:rsidRDefault="001B7FB8" w:rsidP="002407BE">
      <w:pPr>
        <w:rPr>
          <w:lang w:val="pt-PT"/>
        </w:rPr>
      </w:pPr>
      <w:r>
        <w:rPr>
          <w:lang w:val="pt-PT"/>
        </w:rPr>
        <w:t xml:space="preserve">Inventory status </w:t>
      </w:r>
      <w:commentRangeStart w:id="40"/>
      <w:del w:id="41" w:author="Gerald Hilderink" w:date="2018-04-19T10:27:00Z">
        <w:r w:rsidDel="002A0FD1">
          <w:rPr>
            <w:lang w:val="pt-PT"/>
          </w:rPr>
          <w:delText>will have its data imported from a database</w:delText>
        </w:r>
      </w:del>
      <w:commentRangeEnd w:id="40"/>
      <w:r w:rsidR="002A0FD1">
        <w:rPr>
          <w:rStyle w:val="Verwijzingopmerking"/>
        </w:rPr>
        <w:commentReference w:id="40"/>
      </w:r>
      <w:del w:id="42" w:author="Gerald Hilderink" w:date="2018-04-19T10:27:00Z">
        <w:r w:rsidDel="002A0FD1">
          <w:rPr>
            <w:lang w:val="pt-PT"/>
          </w:rPr>
          <w:delText xml:space="preserve">, showing </w:delText>
        </w:r>
      </w:del>
      <w:ins w:id="43" w:author="Gerald Hilderink" w:date="2018-04-19T10:27:00Z">
        <w:r w:rsidR="002A0FD1">
          <w:rPr>
            <w:lang w:val="pt-PT"/>
          </w:rPr>
          <w:t xml:space="preserve"> shows </w:t>
        </w:r>
      </w:ins>
      <w:r>
        <w:rPr>
          <w:lang w:val="pt-PT"/>
        </w:rPr>
        <w:t xml:space="preserve">all the items currently in stock and those which will need to be restocked soon. </w:t>
      </w:r>
    </w:p>
    <w:p w14:paraId="5ABA0A16" w14:textId="0EEF5817" w:rsidR="00274BBD" w:rsidRPr="00274BBD" w:rsidRDefault="00274BBD" w:rsidP="00274BBD">
      <w:pPr>
        <w:pStyle w:val="Lijstalinea"/>
        <w:numPr>
          <w:ilvl w:val="0"/>
          <w:numId w:val="7"/>
        </w:numPr>
      </w:pPr>
      <w:r>
        <w:rPr>
          <w:u w:val="single"/>
        </w:rPr>
        <w:t>Back-end processes</w:t>
      </w:r>
    </w:p>
    <w:p w14:paraId="6394B227" w14:textId="1FBF3A9E" w:rsidR="00393577" w:rsidRDefault="00886E15" w:rsidP="00274BBD">
      <w:r>
        <w:t>For shops, the following information is kept: their name, their locati</w:t>
      </w:r>
      <w:r w:rsidR="00E30727">
        <w:t xml:space="preserve">on, the total number of visits and </w:t>
      </w:r>
      <w:r>
        <w:t>the total money earned.</w:t>
      </w:r>
      <w:r w:rsidR="00393577">
        <w:t xml:space="preserve"> The total money earned will be increased accordingly every time a customer purchases goods from the shop. </w:t>
      </w:r>
    </w:p>
    <w:p w14:paraId="6DB2FE5C" w14:textId="2AC2BE59" w:rsidR="00886E15" w:rsidRPr="001B7FB8" w:rsidRDefault="00886E15" w:rsidP="00673F1C">
      <w:r>
        <w:lastRenderedPageBreak/>
        <w:t>This table will be displayed in the imported data section.</w:t>
      </w:r>
      <w:r w:rsidR="00673F1C">
        <w:t xml:space="preserve"> From this table, we can also have more interesting queries such as the most profitable shops, the least profitable shops, etc. </w:t>
      </w:r>
    </w:p>
    <w:p w14:paraId="30C8AA18" w14:textId="0C0D2F5B" w:rsidR="00CB23E7" w:rsidRDefault="00CB23E7">
      <w:pPr>
        <w:rPr>
          <w:i/>
          <w:lang w:val="pt-PT"/>
        </w:rPr>
      </w:pPr>
      <w:r>
        <w:rPr>
          <w:i/>
          <w:lang w:val="pt-PT"/>
        </w:rPr>
        <w:t>Staff overview</w:t>
      </w:r>
    </w:p>
    <w:p w14:paraId="18CE6979" w14:textId="77777777" w:rsidR="00CB23E7" w:rsidRDefault="00CB23E7">
      <w:pPr>
        <w:rPr>
          <w:lang w:val="pt-PT"/>
        </w:rPr>
      </w:pPr>
      <w:r>
        <w:rPr>
          <w:noProof/>
        </w:rPr>
        <w:drawing>
          <wp:inline distT="0" distB="0" distL="0" distR="0" wp14:anchorId="3C1D5290" wp14:editId="4BF533BB">
            <wp:extent cx="4610100" cy="47167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10100" cy="4716780"/>
                    </a:xfrm>
                    <a:prstGeom prst="rect">
                      <a:avLst/>
                    </a:prstGeom>
                  </pic:spPr>
                </pic:pic>
              </a:graphicData>
            </a:graphic>
          </wp:inline>
        </w:drawing>
      </w:r>
    </w:p>
    <w:p w14:paraId="6DC22B42" w14:textId="77777777" w:rsidR="00CB23E7" w:rsidRDefault="00CB23E7" w:rsidP="00CB23E7">
      <w:pPr>
        <w:pStyle w:val="Lijstalinea"/>
        <w:numPr>
          <w:ilvl w:val="0"/>
          <w:numId w:val="9"/>
        </w:numPr>
        <w:rPr>
          <w:lang w:val="pt-PT"/>
        </w:rPr>
      </w:pPr>
      <w:r>
        <w:rPr>
          <w:u w:val="single"/>
          <w:lang w:val="pt-PT"/>
        </w:rPr>
        <w:t>Gamemasters</w:t>
      </w:r>
    </w:p>
    <w:p w14:paraId="3B40E55B" w14:textId="77777777" w:rsidR="00CB23E7" w:rsidRDefault="00CB23E7" w:rsidP="00CB23E7">
      <w:pPr>
        <w:rPr>
          <w:lang w:val="pt-PT"/>
        </w:rPr>
      </w:pPr>
      <w:r>
        <w:rPr>
          <w:lang w:val="pt-PT"/>
        </w:rPr>
        <w:t>LARP Events consist of gamemasters located all around the terrain to aid players with their experience. This section will show the gamemasters’ information as well as location.</w:t>
      </w:r>
    </w:p>
    <w:p w14:paraId="07D345E6" w14:textId="77777777" w:rsidR="00CB23E7" w:rsidRDefault="00CB23E7" w:rsidP="00CB23E7">
      <w:pPr>
        <w:pStyle w:val="Lijstalinea"/>
        <w:numPr>
          <w:ilvl w:val="0"/>
          <w:numId w:val="9"/>
        </w:numPr>
        <w:rPr>
          <w:lang w:val="pt-PT"/>
        </w:rPr>
      </w:pPr>
      <w:r>
        <w:rPr>
          <w:u w:val="single"/>
          <w:lang w:val="pt-PT"/>
        </w:rPr>
        <w:t>Core staff</w:t>
      </w:r>
    </w:p>
    <w:p w14:paraId="46B7D4EC" w14:textId="77777777" w:rsidR="008C308B" w:rsidRDefault="00CB23E7">
      <w:pPr>
        <w:rPr>
          <w:lang w:val="pt-PT"/>
        </w:rPr>
      </w:pPr>
      <w:r>
        <w:rPr>
          <w:lang w:val="pt-PT"/>
        </w:rPr>
        <w:t xml:space="preserve">This section will show information as well as the location of all the staff </w:t>
      </w:r>
      <w:r w:rsidR="007E56DD">
        <w:rPr>
          <w:lang w:val="pt-PT"/>
        </w:rPr>
        <w:t>who</w:t>
      </w:r>
      <w:r>
        <w:rPr>
          <w:lang w:val="pt-PT"/>
        </w:rPr>
        <w:t xml:space="preserve"> are not gamemasters. </w:t>
      </w:r>
    </w:p>
    <w:p w14:paraId="4EFBE0EE" w14:textId="77777777" w:rsidR="008C308B" w:rsidRPr="008C308B" w:rsidRDefault="008C308B" w:rsidP="008C308B">
      <w:pPr>
        <w:pStyle w:val="Lijstalinea"/>
        <w:numPr>
          <w:ilvl w:val="0"/>
          <w:numId w:val="9"/>
        </w:numPr>
        <w:rPr>
          <w:lang w:val="pt-PT"/>
        </w:rPr>
      </w:pPr>
      <w:r>
        <w:rPr>
          <w:u w:val="single"/>
          <w:lang w:val="pt-PT"/>
        </w:rPr>
        <w:t>Back-end processes</w:t>
      </w:r>
    </w:p>
    <w:p w14:paraId="18B2CDE2" w14:textId="77777777" w:rsidR="008420A2" w:rsidRDefault="008C308B" w:rsidP="008C308B">
      <w:pPr>
        <w:rPr>
          <w:lang w:val="pt-PT"/>
        </w:rPr>
      </w:pPr>
      <w:r>
        <w:rPr>
          <w:lang w:val="pt-PT"/>
        </w:rPr>
        <w:t>For staff, the following information is kept: their personal details, their function as well as their assigned location.</w:t>
      </w:r>
    </w:p>
    <w:p w14:paraId="5B1C17D0" w14:textId="255D64BF" w:rsidR="008420A2" w:rsidRDefault="008420A2" w:rsidP="008C308B">
      <w:pPr>
        <w:rPr>
          <w:lang w:val="pt-PT"/>
        </w:rPr>
      </w:pPr>
      <w:r>
        <w:rPr>
          <w:lang w:val="pt-PT"/>
        </w:rPr>
        <w:t>The gamemasters’ data can be retrieved by querying the staff table for those who have their status as “Gamemasters” and then display the results of that query here.</w:t>
      </w:r>
    </w:p>
    <w:p w14:paraId="00434C09" w14:textId="099B4973" w:rsidR="007E56DD" w:rsidRPr="008C308B" w:rsidRDefault="008420A2" w:rsidP="008C308B">
      <w:pPr>
        <w:rPr>
          <w:lang w:val="pt-PT"/>
        </w:rPr>
      </w:pPr>
      <w:r>
        <w:rPr>
          <w:lang w:val="pt-PT"/>
        </w:rPr>
        <w:t>The core staff’s data can be retrieved by querying the staff table for those who are not gamemasteres and then display the results of that query here.</w:t>
      </w:r>
      <w:r w:rsidR="00CB23E7" w:rsidRPr="008C308B">
        <w:rPr>
          <w:lang w:val="pt-PT"/>
        </w:rPr>
        <w:br w:type="page"/>
      </w:r>
    </w:p>
    <w:p w14:paraId="26C9102B" w14:textId="0F8F1C74" w:rsidR="002B2298" w:rsidRDefault="002B2298">
      <w:pPr>
        <w:rPr>
          <w:b/>
          <w:lang w:val="pt-PT"/>
        </w:rPr>
      </w:pPr>
      <w:r>
        <w:rPr>
          <w:b/>
          <w:lang w:val="pt-PT"/>
        </w:rPr>
        <w:lastRenderedPageBreak/>
        <w:t>Entrance of event</w:t>
      </w:r>
    </w:p>
    <w:p w14:paraId="10C3A5C2" w14:textId="350B5827" w:rsidR="007E56DD" w:rsidRDefault="007E56DD" w:rsidP="002B2298">
      <w:pPr>
        <w:rPr>
          <w:noProof/>
        </w:rPr>
      </w:pPr>
      <w:r>
        <w:rPr>
          <w:noProof/>
        </w:rPr>
        <w:drawing>
          <wp:inline distT="0" distB="0" distL="0" distR="0" wp14:anchorId="0F4198A0" wp14:editId="6288FE66">
            <wp:extent cx="5166360" cy="26593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166360" cy="2659380"/>
                    </a:xfrm>
                    <a:prstGeom prst="rect">
                      <a:avLst/>
                    </a:prstGeom>
                  </pic:spPr>
                </pic:pic>
              </a:graphicData>
            </a:graphic>
          </wp:inline>
        </w:drawing>
      </w:r>
    </w:p>
    <w:p w14:paraId="04729D85" w14:textId="4ADCA5A2" w:rsidR="00B1212E" w:rsidRDefault="00B1212E" w:rsidP="00B1212E">
      <w:pPr>
        <w:rPr>
          <w:lang w:val="pt-PT"/>
        </w:rPr>
      </w:pPr>
      <w:commentRangeStart w:id="44"/>
      <w:r>
        <w:rPr>
          <w:lang w:val="pt-PT"/>
        </w:rPr>
        <w:t xml:space="preserve">The </w:t>
      </w:r>
      <w:r w:rsidR="00B77236">
        <w:rPr>
          <w:lang w:val="pt-PT"/>
        </w:rPr>
        <w:t>entrance</w:t>
      </w:r>
      <w:r w:rsidR="00AF0D22">
        <w:rPr>
          <w:lang w:val="pt-PT"/>
        </w:rPr>
        <w:t xml:space="preserve"> application consists of 3</w:t>
      </w:r>
      <w:r>
        <w:rPr>
          <w:lang w:val="pt-PT"/>
        </w:rPr>
        <w:t xml:space="preserve"> main tiles:</w:t>
      </w:r>
      <w:commentRangeEnd w:id="44"/>
      <w:r w:rsidR="002A0FD1">
        <w:rPr>
          <w:rStyle w:val="Verwijzingopmerking"/>
        </w:rPr>
        <w:commentReference w:id="44"/>
      </w:r>
    </w:p>
    <w:p w14:paraId="3C11985C" w14:textId="4A1F3A94" w:rsidR="00B1212E" w:rsidRDefault="00AF0D22" w:rsidP="0009610E">
      <w:pPr>
        <w:pStyle w:val="Lijstalinea"/>
        <w:numPr>
          <w:ilvl w:val="0"/>
          <w:numId w:val="10"/>
        </w:numPr>
        <w:ind w:left="1080" w:hanging="450"/>
        <w:rPr>
          <w:lang w:val="pt-PT"/>
        </w:rPr>
      </w:pPr>
      <w:r>
        <w:rPr>
          <w:lang w:val="pt-PT"/>
        </w:rPr>
        <w:t>Check in</w:t>
      </w:r>
    </w:p>
    <w:p w14:paraId="0A0EDF3C" w14:textId="6A61A973" w:rsidR="00B1212E" w:rsidRDefault="00AF0D22" w:rsidP="00B1212E">
      <w:pPr>
        <w:pStyle w:val="Lijstalinea"/>
        <w:numPr>
          <w:ilvl w:val="0"/>
          <w:numId w:val="10"/>
        </w:numPr>
        <w:ind w:left="1080" w:hanging="450"/>
        <w:rPr>
          <w:lang w:val="pt-PT"/>
        </w:rPr>
      </w:pPr>
      <w:r>
        <w:rPr>
          <w:lang w:val="pt-PT"/>
        </w:rPr>
        <w:t>Check out</w:t>
      </w:r>
    </w:p>
    <w:p w14:paraId="3A0321E2" w14:textId="77777777" w:rsidR="006F00E0" w:rsidRDefault="00AF0D22" w:rsidP="006F00E0">
      <w:pPr>
        <w:pStyle w:val="Lijstalinea"/>
        <w:numPr>
          <w:ilvl w:val="0"/>
          <w:numId w:val="10"/>
        </w:numPr>
        <w:ind w:left="1080" w:hanging="450"/>
        <w:rPr>
          <w:lang w:val="pt-PT"/>
        </w:rPr>
      </w:pPr>
      <w:r>
        <w:rPr>
          <w:lang w:val="pt-PT"/>
        </w:rPr>
        <w:t>Monitor visitors</w:t>
      </w:r>
    </w:p>
    <w:p w14:paraId="7DD87DC2" w14:textId="2537B7B7" w:rsidR="006F00E0" w:rsidRPr="006F00E0" w:rsidRDefault="006F00E0" w:rsidP="006F00E0">
      <w:pPr>
        <w:rPr>
          <w:lang w:val="pt-PT"/>
        </w:rPr>
      </w:pPr>
      <w:r w:rsidRPr="006F00E0">
        <w:rPr>
          <w:lang w:val="pt-PT"/>
        </w:rPr>
        <w:t>Hover over the tiles will show their functions; clicking on one of them will show a corresponding window for that section.</w:t>
      </w:r>
    </w:p>
    <w:p w14:paraId="3C948BD0" w14:textId="78EBADAC" w:rsidR="007E56DD" w:rsidRDefault="007E56DD">
      <w:pPr>
        <w:rPr>
          <w:noProof/>
        </w:rPr>
      </w:pPr>
      <w:r>
        <w:rPr>
          <w:noProof/>
        </w:rPr>
        <w:br w:type="page"/>
      </w:r>
    </w:p>
    <w:p w14:paraId="6FD3BAB9" w14:textId="4F3DD747" w:rsidR="007E56DD" w:rsidRDefault="00367B04" w:rsidP="002B2298">
      <w:pPr>
        <w:rPr>
          <w:i/>
          <w:noProof/>
        </w:rPr>
      </w:pPr>
      <w:r>
        <w:rPr>
          <w:i/>
          <w:noProof/>
        </w:rPr>
        <w:lastRenderedPageBreak/>
        <w:t>Check in</w:t>
      </w:r>
    </w:p>
    <w:p w14:paraId="4A08D0C4" w14:textId="1FD7C6DD" w:rsidR="00367B04" w:rsidRPr="00367B04" w:rsidRDefault="00EF37C1" w:rsidP="002B2298">
      <w:pPr>
        <w:rPr>
          <w:noProof/>
        </w:rPr>
      </w:pPr>
      <w:r>
        <w:rPr>
          <w:noProof/>
        </w:rPr>
        <w:drawing>
          <wp:inline distT="0" distB="0" distL="0" distR="0" wp14:anchorId="33F4D69D" wp14:editId="52DA2611">
            <wp:extent cx="5265420" cy="168402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65420" cy="1684020"/>
                    </a:xfrm>
                    <a:prstGeom prst="rect">
                      <a:avLst/>
                    </a:prstGeom>
                  </pic:spPr>
                </pic:pic>
              </a:graphicData>
            </a:graphic>
          </wp:inline>
        </w:drawing>
      </w:r>
    </w:p>
    <w:p w14:paraId="40C16083" w14:textId="62E67640" w:rsidR="00A63119" w:rsidRPr="00A63119" w:rsidRDefault="00A63119" w:rsidP="00A63119">
      <w:pPr>
        <w:pStyle w:val="Lijstalinea"/>
        <w:numPr>
          <w:ilvl w:val="0"/>
          <w:numId w:val="23"/>
        </w:numPr>
      </w:pPr>
      <w:r>
        <w:rPr>
          <w:u w:val="single"/>
        </w:rPr>
        <w:t>Front-end processes</w:t>
      </w:r>
    </w:p>
    <w:p w14:paraId="1D4D342F" w14:textId="6C4809F7" w:rsidR="00A63119" w:rsidRPr="00A63119" w:rsidRDefault="00A63119" w:rsidP="00A63119">
      <w:r>
        <w:t xml:space="preserve">Once a visitor scans their ticket, their details will show up in the listbox, as well as their </w:t>
      </w:r>
      <w:commentRangeStart w:id="45"/>
      <w:r>
        <w:t>picture</w:t>
      </w:r>
      <w:commentRangeEnd w:id="45"/>
      <w:r w:rsidR="005D5DEE">
        <w:rPr>
          <w:rStyle w:val="Verwijzingopmerking"/>
        </w:rPr>
        <w:commentReference w:id="45"/>
      </w:r>
      <w:r>
        <w:t>. If the linking has been successfully performed, the status will appears accordingly.</w:t>
      </w:r>
    </w:p>
    <w:p w14:paraId="21089FC8" w14:textId="3E5350BD" w:rsidR="00A63119" w:rsidRPr="001C5CD8" w:rsidRDefault="00A63119" w:rsidP="00A63119">
      <w:pPr>
        <w:pStyle w:val="Lijstalinea"/>
        <w:numPr>
          <w:ilvl w:val="0"/>
          <w:numId w:val="23"/>
        </w:numPr>
      </w:pPr>
      <w:r>
        <w:rPr>
          <w:u w:val="single"/>
        </w:rPr>
        <w:t>Back-end processes</w:t>
      </w:r>
    </w:p>
    <w:p w14:paraId="51A1E08C" w14:textId="535FAA79" w:rsidR="00B92217" w:rsidRDefault="00B92217" w:rsidP="001C5CD8">
      <w:r>
        <w:t xml:space="preserve">On our website, a potential visitor has to fill out their information to register for an account. Once they have an account, they can choose to purchase a ticket or not. This means that in the database, we do have information of potential visitors and actual visitors. </w:t>
      </w:r>
    </w:p>
    <w:p w14:paraId="25655E1A" w14:textId="52BBA1B2" w:rsidR="001C5CD8" w:rsidRDefault="00B92217" w:rsidP="001C5CD8">
      <w:r>
        <w:t xml:space="preserve">In the database, the actual visitors will have a QR code assigned to them as they have purchased a ticket whereas the potential ones will not. </w:t>
      </w:r>
      <w:r w:rsidR="008E13C4">
        <w:t>Once a visitor scans their ticket,</w:t>
      </w:r>
      <w:r w:rsidR="007F6392">
        <w:t xml:space="preserve"> the visitor’s personal information will be retrieved from a database b</w:t>
      </w:r>
      <w:r>
        <w:t>y checking the scanned QR code:</w:t>
      </w:r>
    </w:p>
    <w:p w14:paraId="041C2A8D" w14:textId="73B9E0CE" w:rsidR="008E13C4" w:rsidRDefault="007F6392" w:rsidP="008E13C4">
      <w:pPr>
        <w:pStyle w:val="Lijstalinea"/>
        <w:numPr>
          <w:ilvl w:val="0"/>
          <w:numId w:val="21"/>
        </w:numPr>
      </w:pPr>
      <w:r>
        <w:t>If the QR code matches – the visitor has purchased a ticket</w:t>
      </w:r>
      <w:r w:rsidR="008E13C4">
        <w:t>: The system will then proceed to assign the first available card’s id.</w:t>
      </w:r>
      <w:r w:rsidR="009A4C24">
        <w:t xml:space="preserve"> The status on the program </w:t>
      </w:r>
      <w:r w:rsidR="008E13C4">
        <w:t>will show as ‘OK’</w:t>
      </w:r>
      <w:r w:rsidR="009A4C24">
        <w:t xml:space="preserve"> and the visitor’s status in the database will register as checked in.</w:t>
      </w:r>
    </w:p>
    <w:p w14:paraId="694EFB4D" w14:textId="73704A42" w:rsidR="008E13C4" w:rsidRDefault="007F6392" w:rsidP="008E13C4">
      <w:pPr>
        <w:pStyle w:val="Lijstalinea"/>
        <w:numPr>
          <w:ilvl w:val="0"/>
          <w:numId w:val="21"/>
        </w:numPr>
      </w:pPr>
      <w:r>
        <w:t>If the QR code does not match – the visitor has either not purchased a ticket or a ticket is erroneous</w:t>
      </w:r>
      <w:r w:rsidR="008E13C4">
        <w:t>: The status will show as ‘Not OK’ and the staff at hand ca</w:t>
      </w:r>
      <w:r w:rsidR="00915DCD">
        <w:t xml:space="preserve">n further process the situation. </w:t>
      </w:r>
      <w:commentRangeStart w:id="46"/>
      <w:r w:rsidR="00915DCD">
        <w:t xml:space="preserve">A possible solution can be that the visitor will purchase a new ticket on the spot or they can show the staff their proof of payment. </w:t>
      </w:r>
      <w:commentRangeEnd w:id="46"/>
      <w:r w:rsidR="005D5DEE">
        <w:rPr>
          <w:rStyle w:val="Verwijzingopmerking"/>
        </w:rPr>
        <w:commentReference w:id="46"/>
      </w:r>
    </w:p>
    <w:p w14:paraId="0712A738" w14:textId="7988E109" w:rsidR="004C1430" w:rsidRDefault="004C1430" w:rsidP="004F369D">
      <w:pPr>
        <w:rPr>
          <w:i/>
        </w:rPr>
      </w:pPr>
      <w:r>
        <w:rPr>
          <w:i/>
        </w:rPr>
        <w:t>Check out</w:t>
      </w:r>
    </w:p>
    <w:p w14:paraId="77D9CC8B" w14:textId="1F56C80A" w:rsidR="004C1430" w:rsidRPr="004C1430" w:rsidRDefault="007F7E52" w:rsidP="004F369D">
      <w:pPr>
        <w:rPr>
          <w:i/>
        </w:rPr>
      </w:pPr>
      <w:r>
        <w:rPr>
          <w:noProof/>
        </w:rPr>
        <w:drawing>
          <wp:inline distT="0" distB="0" distL="0" distR="0" wp14:anchorId="5F44E9DE" wp14:editId="71CCD95D">
            <wp:extent cx="5204460" cy="166116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04460" cy="1661160"/>
                    </a:xfrm>
                    <a:prstGeom prst="rect">
                      <a:avLst/>
                    </a:prstGeom>
                  </pic:spPr>
                </pic:pic>
              </a:graphicData>
            </a:graphic>
          </wp:inline>
        </w:drawing>
      </w:r>
    </w:p>
    <w:p w14:paraId="596A84FD" w14:textId="77777777" w:rsidR="00D5179A" w:rsidRPr="00A63119" w:rsidRDefault="00D5179A" w:rsidP="00D5179A">
      <w:pPr>
        <w:pStyle w:val="Lijstalinea"/>
        <w:numPr>
          <w:ilvl w:val="0"/>
          <w:numId w:val="24"/>
        </w:numPr>
      </w:pPr>
      <w:r>
        <w:rPr>
          <w:u w:val="single"/>
        </w:rPr>
        <w:t>Front-end processes</w:t>
      </w:r>
    </w:p>
    <w:p w14:paraId="53136F06" w14:textId="77777777" w:rsidR="00D5179A" w:rsidRDefault="00D5179A" w:rsidP="00D04D22">
      <w:r>
        <w:t xml:space="preserve">Once a visitor scans their ticket, their details will show up in the listbox, as well as their picture. If they have unreturned item(s), their status will show up as “NOT OK” and the </w:t>
      </w:r>
      <w:r>
        <w:lastRenderedPageBreak/>
        <w:t>item(s) which they have not returned will show up in the listbox; otherwise, their status will be “OK” and they are free to leave.</w:t>
      </w:r>
    </w:p>
    <w:p w14:paraId="2B9721B5" w14:textId="77777777" w:rsidR="00D5179A" w:rsidRDefault="00D5179A" w:rsidP="00D04D22">
      <w:r w:rsidRPr="00D04D22">
        <w:rPr>
          <w:rFonts w:ascii="Courier New" w:hAnsi="Courier New" w:cs="Courier New"/>
          <w:b/>
          <w:sz w:val="22"/>
        </w:rPr>
        <w:t>See items loaned</w:t>
      </w:r>
      <w:r>
        <w:t xml:space="preserve">: Display all the items not returned from the events (regardless of who has not returned them) </w:t>
      </w:r>
    </w:p>
    <w:p w14:paraId="5C7951B3" w14:textId="77777777" w:rsidR="00D5179A" w:rsidRPr="001C5CD8" w:rsidRDefault="00D5179A" w:rsidP="00D5179A">
      <w:pPr>
        <w:pStyle w:val="Lijstalinea"/>
        <w:numPr>
          <w:ilvl w:val="0"/>
          <w:numId w:val="24"/>
        </w:numPr>
      </w:pPr>
      <w:r>
        <w:rPr>
          <w:u w:val="single"/>
        </w:rPr>
        <w:t>Back-end processes</w:t>
      </w:r>
    </w:p>
    <w:p w14:paraId="2143FA84" w14:textId="4806AA20" w:rsidR="00C82397" w:rsidRDefault="00C82397" w:rsidP="00D5179A">
      <w:r>
        <w:t>If a visitor loans an item, their unique ID will be kept together with the loaned item’</w:t>
      </w:r>
      <w:r w:rsidR="00D70903">
        <w:t>s ID, the loan date, the return date and status (returned or not)</w:t>
      </w:r>
      <w:r>
        <w:t>. These are loaning records.</w:t>
      </w:r>
    </w:p>
    <w:p w14:paraId="7BD615A6" w14:textId="58EA8615" w:rsidR="00D5179A" w:rsidRDefault="00E56CC3" w:rsidP="00D5179A">
      <w:r>
        <w:t xml:space="preserve">Once the visitor scans their ID, the application will receive the visitor’s unique ID in the database. From this ID, the database can </w:t>
      </w:r>
      <w:commentRangeStart w:id="47"/>
      <w:r w:rsidR="00D179EB">
        <w:t xml:space="preserve">count </w:t>
      </w:r>
      <w:commentRangeEnd w:id="47"/>
      <w:r w:rsidR="00DD1E17">
        <w:rPr>
          <w:rStyle w:val="Verwijzingopmerking"/>
        </w:rPr>
        <w:commentReference w:id="47"/>
      </w:r>
      <w:r w:rsidR="00D179EB">
        <w:t xml:space="preserve">all loaning records where the visitor’s ID is present and </w:t>
      </w:r>
      <w:r w:rsidR="00D70903">
        <w:t>the status is not returned.</w:t>
      </w:r>
    </w:p>
    <w:p w14:paraId="72F23F05" w14:textId="09D7919C" w:rsidR="00E56CC3" w:rsidRDefault="005E32C2" w:rsidP="00E56CC3">
      <w:pPr>
        <w:pStyle w:val="Lijstalinea"/>
        <w:numPr>
          <w:ilvl w:val="0"/>
          <w:numId w:val="25"/>
        </w:numPr>
      </w:pPr>
      <w:r>
        <w:t>If there are no rows matching such a requirement – meaning the visitor has either not borrowed anything or they have returned all items</w:t>
      </w:r>
      <w:r w:rsidR="00E56CC3">
        <w:t>: the visitor is free to leave and the status will show as ‘OK’.</w:t>
      </w:r>
    </w:p>
    <w:p w14:paraId="12FBD23E" w14:textId="56927B3C" w:rsidR="00E56CC3" w:rsidRDefault="00E56CC3" w:rsidP="00E56CC3">
      <w:pPr>
        <w:pStyle w:val="Lijstalinea"/>
        <w:numPr>
          <w:ilvl w:val="0"/>
          <w:numId w:val="25"/>
        </w:numPr>
      </w:pPr>
      <w:r>
        <w:t xml:space="preserve">If there are </w:t>
      </w:r>
      <w:r w:rsidR="005E32C2">
        <w:t>one or more rows matching such a requirement – meaning the visitor has unreturned item(s):</w:t>
      </w:r>
      <w:r>
        <w:t xml:space="preserve"> the information retrieved from the aforementioned query will be shown in the listbox and the status will show as ‘Not OK’.</w:t>
      </w:r>
    </w:p>
    <w:p w14:paraId="72609B8E" w14:textId="4D5830AA" w:rsidR="00E56CC3" w:rsidRDefault="00E56CC3" w:rsidP="00E56CC3">
      <w:r>
        <w:t>“See items loaned” – This information is retrieved by performing a query on the database askin</w:t>
      </w:r>
      <w:r w:rsidR="00FF30BE">
        <w:t xml:space="preserve">g for all loaning records whose </w:t>
      </w:r>
      <w:r w:rsidR="00EC626F">
        <w:t>status are not returned.</w:t>
      </w:r>
    </w:p>
    <w:p w14:paraId="04194B4D" w14:textId="77777777" w:rsidR="00D5179A" w:rsidRDefault="00D5179A" w:rsidP="004C1430"/>
    <w:p w14:paraId="07D990E0" w14:textId="77777777" w:rsidR="00687ACC" w:rsidRDefault="00687ACC">
      <w:r>
        <w:br w:type="page"/>
      </w:r>
    </w:p>
    <w:p w14:paraId="1EF2CA6D" w14:textId="14EB01B4" w:rsidR="002224BC" w:rsidRDefault="00687ACC" w:rsidP="0094769B">
      <w:pPr>
        <w:rPr>
          <w:i/>
        </w:rPr>
      </w:pPr>
      <w:r>
        <w:rPr>
          <w:i/>
        </w:rPr>
        <w:lastRenderedPageBreak/>
        <w:t>Monitor visitors</w:t>
      </w:r>
    </w:p>
    <w:p w14:paraId="4097A6E9" w14:textId="24F253DA" w:rsidR="00687ACC" w:rsidRDefault="00687ACC" w:rsidP="0094769B">
      <w:pPr>
        <w:rPr>
          <w:i/>
        </w:rPr>
      </w:pPr>
      <w:r>
        <w:rPr>
          <w:noProof/>
        </w:rPr>
        <w:drawing>
          <wp:inline distT="0" distB="0" distL="0" distR="0" wp14:anchorId="7F879806" wp14:editId="0FE0297A">
            <wp:extent cx="2392680" cy="35356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392680" cy="3535680"/>
                    </a:xfrm>
                    <a:prstGeom prst="rect">
                      <a:avLst/>
                    </a:prstGeom>
                  </pic:spPr>
                </pic:pic>
              </a:graphicData>
            </a:graphic>
          </wp:inline>
        </w:drawing>
      </w:r>
    </w:p>
    <w:p w14:paraId="27663B2A" w14:textId="77777777" w:rsidR="000677EF" w:rsidRPr="00A63119" w:rsidRDefault="000677EF" w:rsidP="000677EF">
      <w:pPr>
        <w:pStyle w:val="Lijstalinea"/>
        <w:numPr>
          <w:ilvl w:val="0"/>
          <w:numId w:val="26"/>
        </w:numPr>
      </w:pPr>
      <w:r>
        <w:rPr>
          <w:u w:val="single"/>
        </w:rPr>
        <w:t>Front-end processes</w:t>
      </w:r>
    </w:p>
    <w:p w14:paraId="2EC76DBD" w14:textId="77777777" w:rsidR="004C2733" w:rsidRDefault="004C2733" w:rsidP="00603F15">
      <w:r>
        <w:t>The staff can enter a visitor ID to search, clicking on the magnifying glass will show their details in the listbox.</w:t>
      </w:r>
    </w:p>
    <w:p w14:paraId="68874BE5" w14:textId="77777777" w:rsidR="000677EF" w:rsidRPr="001C5CD8" w:rsidRDefault="000677EF" w:rsidP="000677EF">
      <w:pPr>
        <w:pStyle w:val="Lijstalinea"/>
        <w:numPr>
          <w:ilvl w:val="0"/>
          <w:numId w:val="26"/>
        </w:numPr>
      </w:pPr>
      <w:r>
        <w:rPr>
          <w:u w:val="single"/>
        </w:rPr>
        <w:t>Back-end processes</w:t>
      </w:r>
    </w:p>
    <w:p w14:paraId="350F309A" w14:textId="1B84DCF1" w:rsidR="00603F15" w:rsidRDefault="00603F15" w:rsidP="0094769B">
      <w:r>
        <w:t xml:space="preserve">Every visitor has their own unique ID kept in the database and all their personal details are linked to this ID. The database can perform a simple query to see if the </w:t>
      </w:r>
      <w:r w:rsidR="0053207D">
        <w:t>entered visitor ID</w:t>
      </w:r>
      <w:r>
        <w:t xml:space="preserve"> exists in the database:</w:t>
      </w:r>
    </w:p>
    <w:p w14:paraId="5931A507" w14:textId="2C00755F" w:rsidR="00603F15" w:rsidRDefault="00603F15" w:rsidP="00603F15">
      <w:pPr>
        <w:pStyle w:val="Lijstalinea"/>
        <w:numPr>
          <w:ilvl w:val="0"/>
          <w:numId w:val="27"/>
        </w:numPr>
      </w:pPr>
      <w:r>
        <w:t>If it does: the information from this query will be shown in the listbox.</w:t>
      </w:r>
    </w:p>
    <w:p w14:paraId="024BAB8A" w14:textId="28A385BF" w:rsidR="00603F15" w:rsidRDefault="00603F15" w:rsidP="00603F15">
      <w:pPr>
        <w:pStyle w:val="Lijstalinea"/>
        <w:numPr>
          <w:ilvl w:val="0"/>
          <w:numId w:val="27"/>
        </w:numPr>
      </w:pPr>
      <w:r>
        <w:t>If it does not: the visitor is not registered in the event and an appropriate message box will be shown.</w:t>
      </w:r>
    </w:p>
    <w:p w14:paraId="397B96C5" w14:textId="77777777" w:rsidR="00522D61" w:rsidRDefault="00522D61">
      <w:r>
        <w:br w:type="page"/>
      </w:r>
    </w:p>
    <w:p w14:paraId="56BA43EE" w14:textId="33964669" w:rsidR="00114172" w:rsidRDefault="001F171B" w:rsidP="00114172">
      <w:pPr>
        <w:rPr>
          <w:b/>
          <w:lang w:val="pt-PT"/>
        </w:rPr>
      </w:pPr>
      <w:r>
        <w:rPr>
          <w:noProof/>
        </w:rPr>
        <w:lastRenderedPageBreak/>
        <w:drawing>
          <wp:anchor distT="0" distB="0" distL="114300" distR="114300" simplePos="0" relativeHeight="251661312" behindDoc="0" locked="0" layoutInCell="1" allowOverlap="1" wp14:anchorId="6780A003" wp14:editId="3B645104">
            <wp:simplePos x="0" y="0"/>
            <wp:positionH relativeFrom="column">
              <wp:posOffset>-53340</wp:posOffset>
            </wp:positionH>
            <wp:positionV relativeFrom="paragraph">
              <wp:posOffset>374650</wp:posOffset>
            </wp:positionV>
            <wp:extent cx="5166360" cy="261366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166360" cy="2613660"/>
                    </a:xfrm>
                    <a:prstGeom prst="rect">
                      <a:avLst/>
                    </a:prstGeom>
                  </pic:spPr>
                </pic:pic>
              </a:graphicData>
            </a:graphic>
            <wp14:sizeRelH relativeFrom="page">
              <wp14:pctWidth>0</wp14:pctWidth>
            </wp14:sizeRelH>
            <wp14:sizeRelV relativeFrom="page">
              <wp14:pctHeight>0</wp14:pctHeight>
            </wp14:sizeRelV>
          </wp:anchor>
        </w:drawing>
      </w:r>
      <w:r w:rsidR="008B1852">
        <w:rPr>
          <w:b/>
          <w:lang w:val="pt-PT"/>
        </w:rPr>
        <w:t>Entrance of campsite:</w:t>
      </w:r>
    </w:p>
    <w:p w14:paraId="63CF7C85" w14:textId="185FF420" w:rsidR="001F171B" w:rsidRDefault="001F171B" w:rsidP="00114172">
      <w:pPr>
        <w:rPr>
          <w:b/>
          <w:lang w:val="pt-PT"/>
        </w:rPr>
      </w:pPr>
    </w:p>
    <w:p w14:paraId="34252F2A" w14:textId="3A824B79" w:rsidR="001F171B" w:rsidRDefault="001F171B" w:rsidP="001F171B">
      <w:pPr>
        <w:rPr>
          <w:lang w:val="pt-PT"/>
        </w:rPr>
      </w:pPr>
    </w:p>
    <w:p w14:paraId="118F394D" w14:textId="77777777" w:rsidR="001F171B" w:rsidRDefault="001F171B" w:rsidP="001F171B">
      <w:pPr>
        <w:rPr>
          <w:lang w:val="pt-PT"/>
        </w:rPr>
      </w:pPr>
    </w:p>
    <w:p w14:paraId="3E95E6AF" w14:textId="77777777" w:rsidR="001F171B" w:rsidRDefault="001F171B" w:rsidP="001F171B">
      <w:pPr>
        <w:rPr>
          <w:lang w:val="pt-PT"/>
        </w:rPr>
      </w:pPr>
    </w:p>
    <w:p w14:paraId="17BFABC2" w14:textId="77777777" w:rsidR="001F171B" w:rsidRDefault="001F171B" w:rsidP="001F171B">
      <w:pPr>
        <w:rPr>
          <w:lang w:val="pt-PT"/>
        </w:rPr>
      </w:pPr>
    </w:p>
    <w:p w14:paraId="1284C971" w14:textId="77777777" w:rsidR="001F171B" w:rsidRDefault="001F171B" w:rsidP="001F171B">
      <w:pPr>
        <w:rPr>
          <w:lang w:val="pt-PT"/>
        </w:rPr>
      </w:pPr>
    </w:p>
    <w:p w14:paraId="0B30B65E" w14:textId="77777777" w:rsidR="001F171B" w:rsidRDefault="001F171B" w:rsidP="001F171B">
      <w:pPr>
        <w:rPr>
          <w:lang w:val="pt-PT"/>
        </w:rPr>
      </w:pPr>
    </w:p>
    <w:p w14:paraId="66D0DE1B" w14:textId="77777777" w:rsidR="001F171B" w:rsidRDefault="001F171B" w:rsidP="001F171B">
      <w:pPr>
        <w:rPr>
          <w:lang w:val="pt-PT"/>
        </w:rPr>
      </w:pPr>
    </w:p>
    <w:p w14:paraId="75E5A738" w14:textId="77777777" w:rsidR="001F171B" w:rsidRDefault="001F171B" w:rsidP="001F171B">
      <w:pPr>
        <w:rPr>
          <w:lang w:val="pt-PT"/>
        </w:rPr>
      </w:pPr>
    </w:p>
    <w:p w14:paraId="064D0163" w14:textId="77777777" w:rsidR="001F171B" w:rsidRDefault="001F171B" w:rsidP="001F171B">
      <w:pPr>
        <w:rPr>
          <w:lang w:val="pt-PT"/>
        </w:rPr>
      </w:pPr>
    </w:p>
    <w:p w14:paraId="66F7137B" w14:textId="77777777" w:rsidR="001F171B" w:rsidRDefault="001F171B" w:rsidP="001F171B">
      <w:pPr>
        <w:rPr>
          <w:lang w:val="pt-PT"/>
        </w:rPr>
      </w:pPr>
      <w:r>
        <w:rPr>
          <w:lang w:val="pt-PT"/>
        </w:rPr>
        <w:t>The entrance application consists of 3 main tiles:</w:t>
      </w:r>
    </w:p>
    <w:p w14:paraId="2FB34E9F" w14:textId="77777777" w:rsidR="001F171B" w:rsidRDefault="001F171B" w:rsidP="001F171B">
      <w:pPr>
        <w:pStyle w:val="Lijstalinea"/>
        <w:numPr>
          <w:ilvl w:val="0"/>
          <w:numId w:val="11"/>
        </w:numPr>
        <w:ind w:left="1080" w:hanging="450"/>
        <w:rPr>
          <w:lang w:val="pt-PT"/>
        </w:rPr>
      </w:pPr>
      <w:r>
        <w:rPr>
          <w:lang w:val="pt-PT"/>
        </w:rPr>
        <w:t>Check in</w:t>
      </w:r>
    </w:p>
    <w:p w14:paraId="0CDBE3AF" w14:textId="6506A474" w:rsidR="001F171B" w:rsidRDefault="001F171B" w:rsidP="001F171B">
      <w:pPr>
        <w:pStyle w:val="Lijstalinea"/>
        <w:numPr>
          <w:ilvl w:val="0"/>
          <w:numId w:val="11"/>
        </w:numPr>
        <w:ind w:left="1080" w:hanging="450"/>
        <w:rPr>
          <w:lang w:val="pt-PT"/>
        </w:rPr>
      </w:pPr>
      <w:r>
        <w:rPr>
          <w:lang w:val="pt-PT"/>
        </w:rPr>
        <w:t>Monitor reservations</w:t>
      </w:r>
    </w:p>
    <w:p w14:paraId="6ABA73B5" w14:textId="2B1C0178" w:rsidR="001F171B" w:rsidRDefault="001F171B" w:rsidP="001F171B">
      <w:pPr>
        <w:pStyle w:val="Lijstalinea"/>
        <w:numPr>
          <w:ilvl w:val="0"/>
          <w:numId w:val="11"/>
        </w:numPr>
        <w:ind w:left="1080" w:hanging="450"/>
        <w:rPr>
          <w:lang w:val="pt-PT"/>
        </w:rPr>
      </w:pPr>
      <w:r>
        <w:rPr>
          <w:lang w:val="pt-PT"/>
        </w:rPr>
        <w:t>Camp status</w:t>
      </w:r>
    </w:p>
    <w:p w14:paraId="0DF5DD5E" w14:textId="77777777" w:rsidR="001F171B" w:rsidRPr="006F00E0" w:rsidRDefault="001F171B" w:rsidP="001F171B">
      <w:pPr>
        <w:rPr>
          <w:lang w:val="pt-PT"/>
        </w:rPr>
      </w:pPr>
      <w:r w:rsidRPr="006F00E0">
        <w:rPr>
          <w:lang w:val="pt-PT"/>
        </w:rPr>
        <w:t>Hover over the tiles will show their functions; clicking on one of them will show a corresponding window for that section.</w:t>
      </w:r>
    </w:p>
    <w:p w14:paraId="29E8E71D" w14:textId="77777777" w:rsidR="001F171B" w:rsidRPr="00522D61" w:rsidRDefault="001F171B" w:rsidP="00114172"/>
    <w:p w14:paraId="73DA2DA6" w14:textId="03669268" w:rsidR="00522D61" w:rsidRDefault="00522D61">
      <w:pPr>
        <w:rPr>
          <w:b/>
          <w:lang w:val="pt-PT"/>
        </w:rPr>
      </w:pPr>
      <w:r>
        <w:rPr>
          <w:b/>
          <w:lang w:val="pt-PT"/>
        </w:rPr>
        <w:br w:type="page"/>
      </w:r>
    </w:p>
    <w:p w14:paraId="68868DFA" w14:textId="5F7CF993" w:rsidR="008B1852" w:rsidRDefault="00207F28" w:rsidP="00114172">
      <w:pPr>
        <w:rPr>
          <w:i/>
          <w:lang w:val="pt-PT"/>
        </w:rPr>
      </w:pPr>
      <w:r>
        <w:rPr>
          <w:i/>
          <w:lang w:val="pt-PT"/>
        </w:rPr>
        <w:lastRenderedPageBreak/>
        <w:t>Check in</w:t>
      </w:r>
    </w:p>
    <w:p w14:paraId="074D8D64" w14:textId="54E8DB19" w:rsidR="00207F28" w:rsidRDefault="00207F28" w:rsidP="00114172">
      <w:pPr>
        <w:rPr>
          <w:i/>
          <w:lang w:val="pt-PT"/>
        </w:rPr>
      </w:pPr>
      <w:r>
        <w:rPr>
          <w:noProof/>
        </w:rPr>
        <w:drawing>
          <wp:inline distT="0" distB="0" distL="0" distR="0" wp14:anchorId="042A4034" wp14:editId="63EDB081">
            <wp:extent cx="4099560" cy="19431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99560" cy="1943100"/>
                    </a:xfrm>
                    <a:prstGeom prst="rect">
                      <a:avLst/>
                    </a:prstGeom>
                  </pic:spPr>
                </pic:pic>
              </a:graphicData>
            </a:graphic>
          </wp:inline>
        </w:drawing>
      </w:r>
    </w:p>
    <w:p w14:paraId="346B0744" w14:textId="77777777" w:rsidR="004973DF" w:rsidRPr="00A63119" w:rsidRDefault="004973DF" w:rsidP="004973DF">
      <w:pPr>
        <w:pStyle w:val="Lijstalinea"/>
        <w:numPr>
          <w:ilvl w:val="0"/>
          <w:numId w:val="28"/>
        </w:numPr>
      </w:pPr>
      <w:r>
        <w:rPr>
          <w:u w:val="single"/>
        </w:rPr>
        <w:t>Front-end processes</w:t>
      </w:r>
    </w:p>
    <w:p w14:paraId="74AFEB50" w14:textId="77777777" w:rsidR="004973DF" w:rsidRPr="001852FA" w:rsidRDefault="004973DF" w:rsidP="001852FA">
      <w:pPr>
        <w:rPr>
          <w:lang w:val="pt-PT"/>
        </w:rPr>
      </w:pPr>
      <w:r w:rsidRPr="001852FA">
        <w:rPr>
          <w:lang w:val="pt-PT"/>
        </w:rPr>
        <w:t>After the user has scanned their ID, their group’s information will show up in the listbox, together with the start date and end date of their reservations. The total number of people will also be updated.</w:t>
      </w:r>
    </w:p>
    <w:p w14:paraId="1BE352AD" w14:textId="77777777" w:rsidR="004973DF" w:rsidRPr="001852FA" w:rsidRDefault="004973DF" w:rsidP="001852FA">
      <w:pPr>
        <w:rPr>
          <w:lang w:val="pt-PT"/>
        </w:rPr>
      </w:pPr>
      <w:r w:rsidRPr="001852FA">
        <w:rPr>
          <w:lang w:val="pt-PT"/>
        </w:rPr>
        <w:t xml:space="preserve">Once the payment process has been sorted out, clicking on </w:t>
      </w:r>
      <w:r w:rsidRPr="001852FA">
        <w:rPr>
          <w:rFonts w:ascii="Courier New" w:hAnsi="Courier New" w:cs="Courier New"/>
          <w:b/>
          <w:sz w:val="22"/>
        </w:rPr>
        <w:t>Confirm payment</w:t>
      </w:r>
      <w:r w:rsidRPr="001852FA">
        <w:rPr>
          <w:lang w:val="pt-PT"/>
        </w:rPr>
        <w:t xml:space="preserve"> will greenlight the group’s status and they are checked in.</w:t>
      </w:r>
    </w:p>
    <w:p w14:paraId="7BB0893D" w14:textId="77777777" w:rsidR="004973DF" w:rsidRPr="001C5CD8" w:rsidRDefault="004973DF" w:rsidP="004973DF">
      <w:pPr>
        <w:pStyle w:val="Lijstalinea"/>
        <w:numPr>
          <w:ilvl w:val="0"/>
          <w:numId w:val="28"/>
        </w:numPr>
      </w:pPr>
      <w:r>
        <w:rPr>
          <w:u w:val="single"/>
        </w:rPr>
        <w:t>Back-end processes</w:t>
      </w:r>
    </w:p>
    <w:p w14:paraId="4F5D5020" w14:textId="0BDF52E0" w:rsidR="00F7603A" w:rsidRDefault="001852FA" w:rsidP="00114172">
      <w:pPr>
        <w:rPr>
          <w:lang w:val="pt-PT"/>
        </w:rPr>
      </w:pPr>
      <w:r>
        <w:rPr>
          <w:lang w:val="pt-PT"/>
        </w:rPr>
        <w:t xml:space="preserve">In the database, every reservation has its own unique ID together with the visitor’s ID as well as the camp’s ID. These are reservation records. </w:t>
      </w:r>
      <w:r w:rsidR="00A775B6">
        <w:rPr>
          <w:lang w:val="pt-PT"/>
        </w:rPr>
        <w:t>The status for the reservati</w:t>
      </w:r>
      <w:r w:rsidR="00F2781C">
        <w:rPr>
          <w:lang w:val="pt-PT"/>
        </w:rPr>
        <w:t>on is also kept (paid or unpaid) and is unpaid by default.</w:t>
      </w:r>
    </w:p>
    <w:p w14:paraId="04AB8E2D" w14:textId="67EEBFD6" w:rsidR="001852FA" w:rsidRDefault="001852FA" w:rsidP="00114172">
      <w:pPr>
        <w:rPr>
          <w:lang w:val="pt-PT"/>
        </w:rPr>
      </w:pPr>
      <w:r>
        <w:rPr>
          <w:lang w:val="pt-PT"/>
        </w:rPr>
        <w:t xml:space="preserve">Once a visitor scans their ID, the application will receive the visitor’s unique ID and then proceed to query the database to see if that ID is present in any reservation records. </w:t>
      </w:r>
    </w:p>
    <w:p w14:paraId="14A63F0D" w14:textId="2EB3E940" w:rsidR="00A775B6" w:rsidRDefault="00A775B6" w:rsidP="00A775B6">
      <w:pPr>
        <w:pStyle w:val="Lijstalinea"/>
        <w:numPr>
          <w:ilvl w:val="0"/>
          <w:numId w:val="29"/>
        </w:numPr>
        <w:rPr>
          <w:lang w:val="pt-PT"/>
        </w:rPr>
      </w:pPr>
      <w:r>
        <w:rPr>
          <w:lang w:val="pt-PT"/>
        </w:rPr>
        <w:t>If there is a reservation for said visitor: Everyone who shares the same reservation will have their information shown in the listbox.</w:t>
      </w:r>
      <w:r w:rsidR="00F2781C">
        <w:rPr>
          <w:lang w:val="pt-PT"/>
        </w:rPr>
        <w:t xml:space="preserve"> Clicking on </w:t>
      </w:r>
      <w:r w:rsidR="00F2781C" w:rsidRPr="001852FA">
        <w:rPr>
          <w:rFonts w:ascii="Courier New" w:hAnsi="Courier New" w:cs="Courier New"/>
          <w:b/>
          <w:sz w:val="22"/>
        </w:rPr>
        <w:t>Confirm payment</w:t>
      </w:r>
      <w:r w:rsidR="00F2781C" w:rsidRPr="001852FA">
        <w:rPr>
          <w:lang w:val="pt-PT"/>
        </w:rPr>
        <w:t xml:space="preserve"> </w:t>
      </w:r>
      <w:r w:rsidR="00F2781C">
        <w:rPr>
          <w:lang w:val="pt-PT"/>
        </w:rPr>
        <w:t>will change the status of the reservation from unpaid to paid.</w:t>
      </w:r>
    </w:p>
    <w:p w14:paraId="010CCFE1" w14:textId="4CADCD19" w:rsidR="00A775B6" w:rsidRPr="00A775B6" w:rsidRDefault="00A775B6" w:rsidP="00A775B6">
      <w:pPr>
        <w:pStyle w:val="Lijstalinea"/>
        <w:numPr>
          <w:ilvl w:val="0"/>
          <w:numId w:val="29"/>
        </w:numPr>
        <w:rPr>
          <w:lang w:val="pt-PT"/>
        </w:rPr>
      </w:pPr>
      <w:r>
        <w:rPr>
          <w:lang w:val="pt-PT"/>
        </w:rPr>
        <w:t>If there isn’t a reservation matched: An appropriate message box will show to notify the staff.</w:t>
      </w:r>
    </w:p>
    <w:p w14:paraId="5A6D877E" w14:textId="77777777" w:rsidR="00E5590C" w:rsidRDefault="00E5590C">
      <w:pPr>
        <w:rPr>
          <w:lang w:val="pt-PT"/>
        </w:rPr>
      </w:pPr>
      <w:r>
        <w:rPr>
          <w:lang w:val="pt-PT"/>
        </w:rPr>
        <w:br w:type="page"/>
      </w:r>
    </w:p>
    <w:p w14:paraId="43732F97" w14:textId="6A29A360" w:rsidR="00823E89" w:rsidRDefault="00823E89" w:rsidP="00114172">
      <w:pPr>
        <w:rPr>
          <w:i/>
          <w:lang w:val="pt-PT"/>
        </w:rPr>
      </w:pPr>
      <w:r>
        <w:rPr>
          <w:i/>
          <w:lang w:val="pt-PT"/>
        </w:rPr>
        <w:lastRenderedPageBreak/>
        <w:t>Monitor reservations</w:t>
      </w:r>
    </w:p>
    <w:p w14:paraId="4B6C35C9" w14:textId="093AA1AB" w:rsidR="00823E89" w:rsidRPr="00823E89" w:rsidRDefault="00823E89" w:rsidP="00114172">
      <w:pPr>
        <w:rPr>
          <w:lang w:val="pt-PT"/>
        </w:rPr>
      </w:pPr>
      <w:r>
        <w:rPr>
          <w:noProof/>
        </w:rPr>
        <w:drawing>
          <wp:inline distT="0" distB="0" distL="0" distR="0" wp14:anchorId="2958CDD4" wp14:editId="4EDCF40A">
            <wp:extent cx="2430780" cy="3581400"/>
            <wp:effectExtent l="0" t="0" r="762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30780" cy="3581400"/>
                    </a:xfrm>
                    <a:prstGeom prst="rect">
                      <a:avLst/>
                    </a:prstGeom>
                  </pic:spPr>
                </pic:pic>
              </a:graphicData>
            </a:graphic>
          </wp:inline>
        </w:drawing>
      </w:r>
    </w:p>
    <w:p w14:paraId="4C6772AA" w14:textId="5AED5B5D" w:rsidR="00E5590C" w:rsidRPr="00A63119" w:rsidRDefault="00E5590C" w:rsidP="00876C6D">
      <w:pPr>
        <w:pStyle w:val="Lijstalinea"/>
        <w:numPr>
          <w:ilvl w:val="0"/>
          <w:numId w:val="30"/>
        </w:numPr>
      </w:pPr>
      <w:r w:rsidRPr="00876C6D">
        <w:rPr>
          <w:u w:val="single"/>
        </w:rPr>
        <w:t>Front-end processes</w:t>
      </w:r>
    </w:p>
    <w:p w14:paraId="37A6C876" w14:textId="332A3449" w:rsidR="00E5590C" w:rsidRDefault="00E5590C" w:rsidP="00E5590C">
      <w:r>
        <w:t>The staff can enter a reservation ID to search, clicking on the magnifying glass will show their details in the listbox.</w:t>
      </w:r>
    </w:p>
    <w:p w14:paraId="14653581" w14:textId="36B89034" w:rsidR="00E5590C" w:rsidRPr="001C5CD8" w:rsidRDefault="00E5590C" w:rsidP="00876C6D">
      <w:pPr>
        <w:pStyle w:val="Lijstalinea"/>
        <w:numPr>
          <w:ilvl w:val="0"/>
          <w:numId w:val="30"/>
        </w:numPr>
      </w:pPr>
      <w:r w:rsidRPr="00876C6D">
        <w:rPr>
          <w:u w:val="single"/>
        </w:rPr>
        <w:t>Back-end processes</w:t>
      </w:r>
    </w:p>
    <w:p w14:paraId="09C25927" w14:textId="2DE7A8D5" w:rsidR="00E5590C" w:rsidRDefault="00E5590C" w:rsidP="00E5590C">
      <w:r>
        <w:t xml:space="preserve">Every </w:t>
      </w:r>
      <w:r w:rsidR="007D5158">
        <w:t>reservation</w:t>
      </w:r>
      <w:r>
        <w:t xml:space="preserve"> has </w:t>
      </w:r>
      <w:r w:rsidR="007D5158">
        <w:t>its</w:t>
      </w:r>
      <w:r>
        <w:t xml:space="preserve"> own unique ID kep</w:t>
      </w:r>
      <w:r w:rsidR="007D5158">
        <w:t xml:space="preserve">t in the database and all its </w:t>
      </w:r>
      <w:r>
        <w:t xml:space="preserve">details are linked to this ID. The database can perform a simple query to see if the entered </w:t>
      </w:r>
      <w:r w:rsidR="007D5158">
        <w:t>reservation</w:t>
      </w:r>
      <w:r>
        <w:t xml:space="preserve"> ID exists in the database:</w:t>
      </w:r>
    </w:p>
    <w:p w14:paraId="7FE2E4FC" w14:textId="77777777" w:rsidR="00E5590C" w:rsidRDefault="00E5590C" w:rsidP="00E5590C">
      <w:pPr>
        <w:pStyle w:val="Lijstalinea"/>
        <w:numPr>
          <w:ilvl w:val="0"/>
          <w:numId w:val="27"/>
        </w:numPr>
      </w:pPr>
      <w:r>
        <w:t>If it does: the information from this query will be shown in the listbox.</w:t>
      </w:r>
    </w:p>
    <w:p w14:paraId="3E77A41D" w14:textId="4AA22FDE" w:rsidR="00E5590C" w:rsidRDefault="00E5590C" w:rsidP="00E5590C">
      <w:pPr>
        <w:pStyle w:val="Lijstalinea"/>
        <w:numPr>
          <w:ilvl w:val="0"/>
          <w:numId w:val="27"/>
        </w:numPr>
      </w:pPr>
      <w:r>
        <w:t xml:space="preserve">If it does not: the </w:t>
      </w:r>
      <w:r w:rsidR="007D5158">
        <w:t xml:space="preserve">reservation </w:t>
      </w:r>
      <w:r>
        <w:t>is not registered in the event and an appropriate message box will be shown.</w:t>
      </w:r>
    </w:p>
    <w:p w14:paraId="1C69E65B" w14:textId="0FB2760C" w:rsidR="009E07F9" w:rsidRDefault="009E07F9">
      <w:r>
        <w:br w:type="page"/>
      </w:r>
    </w:p>
    <w:p w14:paraId="7BF753DA" w14:textId="770DAF0C" w:rsidR="00823E89" w:rsidRDefault="009E07F9" w:rsidP="00823E89">
      <w:pPr>
        <w:rPr>
          <w:i/>
        </w:rPr>
      </w:pPr>
      <w:r>
        <w:rPr>
          <w:i/>
        </w:rPr>
        <w:lastRenderedPageBreak/>
        <w:t>Camp status</w:t>
      </w:r>
    </w:p>
    <w:p w14:paraId="25B6F625" w14:textId="7F5AF092" w:rsidR="009E07F9" w:rsidRDefault="009E07F9" w:rsidP="00823E89">
      <w:pPr>
        <w:rPr>
          <w:i/>
        </w:rPr>
      </w:pPr>
      <w:r>
        <w:rPr>
          <w:noProof/>
        </w:rPr>
        <w:drawing>
          <wp:inline distT="0" distB="0" distL="0" distR="0" wp14:anchorId="5ECC0913" wp14:editId="5484F74A">
            <wp:extent cx="4145280" cy="1676400"/>
            <wp:effectExtent l="0" t="0" r="762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145280" cy="1676400"/>
                    </a:xfrm>
                    <a:prstGeom prst="rect">
                      <a:avLst/>
                    </a:prstGeom>
                  </pic:spPr>
                </pic:pic>
              </a:graphicData>
            </a:graphic>
          </wp:inline>
        </w:drawing>
      </w:r>
    </w:p>
    <w:p w14:paraId="7E701DDC" w14:textId="77777777" w:rsidR="007D5158" w:rsidRPr="00A63119" w:rsidRDefault="007D5158" w:rsidP="007D5158">
      <w:pPr>
        <w:pStyle w:val="Lijstalinea"/>
        <w:numPr>
          <w:ilvl w:val="0"/>
          <w:numId w:val="31"/>
        </w:numPr>
      </w:pPr>
      <w:r w:rsidRPr="00876C6D">
        <w:rPr>
          <w:u w:val="single"/>
        </w:rPr>
        <w:t>Front-end processes</w:t>
      </w:r>
    </w:p>
    <w:p w14:paraId="2E368D90" w14:textId="6629A996" w:rsidR="007D5158" w:rsidRPr="007D5158" w:rsidRDefault="007D5158" w:rsidP="007D5158">
      <w:pPr>
        <w:rPr>
          <w:lang w:val="pt-PT"/>
        </w:rPr>
      </w:pPr>
      <w:r>
        <w:rPr>
          <w:lang w:val="pt-PT"/>
        </w:rPr>
        <w:t xml:space="preserve">Once user clicks on one of the buttons, the corresponding information will be shown on a listbox to the left. </w:t>
      </w:r>
      <w:r>
        <w:t>.</w:t>
      </w:r>
    </w:p>
    <w:p w14:paraId="7DE1A4E6" w14:textId="77777777" w:rsidR="007D5158" w:rsidRPr="001C5CD8" w:rsidRDefault="007D5158" w:rsidP="007D5158">
      <w:pPr>
        <w:pStyle w:val="Lijstalinea"/>
        <w:numPr>
          <w:ilvl w:val="0"/>
          <w:numId w:val="31"/>
        </w:numPr>
      </w:pPr>
      <w:r w:rsidRPr="00876C6D">
        <w:rPr>
          <w:u w:val="single"/>
        </w:rPr>
        <w:t>Back-end processes</w:t>
      </w:r>
    </w:p>
    <w:p w14:paraId="1BF5FA1F" w14:textId="77777777" w:rsidR="00A475DB" w:rsidRDefault="00A475DB" w:rsidP="00A475DB">
      <w:pPr>
        <w:rPr>
          <w:lang w:val="pt-PT"/>
        </w:rPr>
      </w:pPr>
      <w:r w:rsidRPr="00A475DB">
        <w:rPr>
          <w:lang w:val="pt-PT"/>
        </w:rPr>
        <w:t>For camps, the following information is kept: their name, their location, their status (booked, available or needed servicing). We can retrieve information for this section by querying the status of the camps.</w:t>
      </w:r>
    </w:p>
    <w:p w14:paraId="1E95B86D" w14:textId="0D9EE4F4" w:rsidR="00A475DB" w:rsidRPr="00A475DB" w:rsidRDefault="00A475DB" w:rsidP="00A475DB">
      <w:pPr>
        <w:rPr>
          <w:lang w:val="pt-PT"/>
        </w:rPr>
      </w:pPr>
      <w:r>
        <w:rPr>
          <w:lang w:val="pt-PT"/>
        </w:rPr>
        <w:t xml:space="preserve">In this case: the personel is restricted to seeing only available or booked camps as they are working at the entrance of the camps and do not need to </w:t>
      </w:r>
      <w:r w:rsidR="006B5EC3">
        <w:rPr>
          <w:lang w:val="pt-PT"/>
        </w:rPr>
        <w:t>be concerned with</w:t>
      </w:r>
      <w:r>
        <w:rPr>
          <w:lang w:val="pt-PT"/>
        </w:rPr>
        <w:t xml:space="preserve"> which camps need to be serviced. </w:t>
      </w:r>
    </w:p>
    <w:p w14:paraId="241A0C94" w14:textId="62BD8721" w:rsidR="00FE0600" w:rsidRDefault="00FE0600" w:rsidP="007D5158">
      <w:r>
        <w:br w:type="page"/>
      </w:r>
    </w:p>
    <w:p w14:paraId="027044A3" w14:textId="77777777" w:rsidR="007D5158" w:rsidRPr="002C2BF2" w:rsidRDefault="007D5158">
      <w:pPr>
        <w:rPr>
          <w:lang w:val="pt-PT"/>
        </w:rPr>
      </w:pPr>
    </w:p>
    <w:p w14:paraId="69258D29" w14:textId="76659F89" w:rsidR="002C2BF2" w:rsidRDefault="004A10C3" w:rsidP="00FE0600">
      <w:pPr>
        <w:rPr>
          <w:b/>
          <w:sz w:val="22"/>
        </w:rPr>
      </w:pPr>
      <w:r>
        <w:rPr>
          <w:b/>
          <w:sz w:val="22"/>
        </w:rPr>
        <w:t>Store</w:t>
      </w:r>
      <w:r w:rsidR="002C2BF2">
        <w:rPr>
          <w:b/>
          <w:sz w:val="22"/>
        </w:rPr>
        <w:t xml:space="preserve"> application</w:t>
      </w:r>
    </w:p>
    <w:p w14:paraId="60A55F85" w14:textId="52535ACB" w:rsidR="002C2BF2" w:rsidRPr="002C2BF2" w:rsidRDefault="004A10C3" w:rsidP="00FE0600">
      <w:pPr>
        <w:rPr>
          <w:b/>
          <w:sz w:val="22"/>
        </w:rPr>
      </w:pPr>
      <w:r>
        <w:rPr>
          <w:noProof/>
        </w:rPr>
        <w:drawing>
          <wp:inline distT="0" distB="0" distL="0" distR="0" wp14:anchorId="62CF02AC" wp14:editId="3AA67406">
            <wp:extent cx="5219700" cy="2644140"/>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19700" cy="2644140"/>
                    </a:xfrm>
                    <a:prstGeom prst="rect">
                      <a:avLst/>
                    </a:prstGeom>
                  </pic:spPr>
                </pic:pic>
              </a:graphicData>
            </a:graphic>
          </wp:inline>
        </w:drawing>
      </w:r>
    </w:p>
    <w:p w14:paraId="2374F1D4" w14:textId="77777777" w:rsidR="00FB4D73" w:rsidRDefault="002D330A" w:rsidP="00FE0600">
      <w:pPr>
        <w:rPr>
          <w:sz w:val="22"/>
        </w:rPr>
      </w:pPr>
      <w:r w:rsidRPr="00FE0600">
        <w:rPr>
          <w:sz w:val="22"/>
        </w:rPr>
        <w:t xml:space="preserve"> </w:t>
      </w:r>
    </w:p>
    <w:p w14:paraId="26DA8E01" w14:textId="6FB1DE39" w:rsidR="00FB4D73" w:rsidRDefault="00FB4D73" w:rsidP="00FB4D73">
      <w:pPr>
        <w:rPr>
          <w:lang w:val="pt-PT"/>
        </w:rPr>
      </w:pPr>
      <w:r>
        <w:rPr>
          <w:lang w:val="pt-PT"/>
        </w:rPr>
        <w:t xml:space="preserve">The </w:t>
      </w:r>
      <w:r w:rsidR="00717CD3">
        <w:rPr>
          <w:lang w:val="pt-PT"/>
        </w:rPr>
        <w:t>store</w:t>
      </w:r>
      <w:r w:rsidR="004C29B2">
        <w:rPr>
          <w:lang w:val="pt-PT"/>
        </w:rPr>
        <w:t xml:space="preserve"> application consists of 2</w:t>
      </w:r>
      <w:r>
        <w:rPr>
          <w:lang w:val="pt-PT"/>
        </w:rPr>
        <w:t xml:space="preserve"> main tiles: </w:t>
      </w:r>
    </w:p>
    <w:p w14:paraId="29868066" w14:textId="640DA4BC" w:rsidR="00FB4D73" w:rsidRDefault="00FB4D73" w:rsidP="00FB4D73">
      <w:pPr>
        <w:pStyle w:val="Lijstalinea"/>
        <w:numPr>
          <w:ilvl w:val="0"/>
          <w:numId w:val="12"/>
        </w:numPr>
        <w:ind w:left="1080" w:hanging="450"/>
        <w:rPr>
          <w:lang w:val="pt-PT"/>
        </w:rPr>
      </w:pPr>
      <w:commentRangeStart w:id="48"/>
      <w:r>
        <w:rPr>
          <w:lang w:val="pt-PT"/>
        </w:rPr>
        <w:t>See products</w:t>
      </w:r>
      <w:r w:rsidR="00FC2EB6">
        <w:rPr>
          <w:lang w:val="pt-PT"/>
        </w:rPr>
        <w:t xml:space="preserve"> – to display all products available</w:t>
      </w:r>
    </w:p>
    <w:p w14:paraId="3871BB65" w14:textId="19EAE054" w:rsidR="00FB4D73" w:rsidRDefault="00FB4D73" w:rsidP="00FB4D73">
      <w:pPr>
        <w:pStyle w:val="Lijstalinea"/>
        <w:numPr>
          <w:ilvl w:val="0"/>
          <w:numId w:val="12"/>
        </w:numPr>
        <w:ind w:left="1080" w:hanging="450"/>
        <w:rPr>
          <w:lang w:val="pt-PT"/>
        </w:rPr>
      </w:pPr>
      <w:r>
        <w:rPr>
          <w:lang w:val="pt-PT"/>
        </w:rPr>
        <w:t>See cart</w:t>
      </w:r>
      <w:r w:rsidR="00FC2EB6">
        <w:rPr>
          <w:lang w:val="pt-PT"/>
        </w:rPr>
        <w:t xml:space="preserve"> – to display products which the user has selected</w:t>
      </w:r>
      <w:commentRangeEnd w:id="48"/>
      <w:r w:rsidR="00DD1E17">
        <w:rPr>
          <w:rStyle w:val="Verwijzingopmerking"/>
        </w:rPr>
        <w:commentReference w:id="48"/>
      </w:r>
    </w:p>
    <w:p w14:paraId="27F8A033" w14:textId="77777777" w:rsidR="00FB4D73" w:rsidRPr="006F00E0" w:rsidRDefault="00FB4D73" w:rsidP="00FB4D73">
      <w:pPr>
        <w:rPr>
          <w:lang w:val="pt-PT"/>
        </w:rPr>
      </w:pPr>
      <w:r w:rsidRPr="006F00E0">
        <w:rPr>
          <w:lang w:val="pt-PT"/>
        </w:rPr>
        <w:t>Hover over the tiles will show their functions; clicking on one of them will show a corresponding window for that section.</w:t>
      </w:r>
    </w:p>
    <w:p w14:paraId="13399D64" w14:textId="77777777" w:rsidR="00FB4D73" w:rsidRDefault="00FB4D73">
      <w:pPr>
        <w:rPr>
          <w:sz w:val="22"/>
        </w:rPr>
      </w:pPr>
      <w:r>
        <w:rPr>
          <w:sz w:val="22"/>
        </w:rPr>
        <w:br w:type="page"/>
      </w:r>
    </w:p>
    <w:p w14:paraId="29FCF0E2" w14:textId="353AE1F6" w:rsidR="00FC2EB6" w:rsidRDefault="00FC2EB6" w:rsidP="00FE0600">
      <w:pPr>
        <w:rPr>
          <w:i/>
        </w:rPr>
      </w:pPr>
      <w:r>
        <w:rPr>
          <w:i/>
        </w:rPr>
        <w:lastRenderedPageBreak/>
        <w:t>See products</w:t>
      </w:r>
    </w:p>
    <w:p w14:paraId="022DE1C5" w14:textId="79860373" w:rsidR="00FC2EB6" w:rsidRPr="00FC2EB6" w:rsidRDefault="00FC2EB6" w:rsidP="00FE0600">
      <w:pPr>
        <w:rPr>
          <w:i/>
        </w:rPr>
      </w:pPr>
      <w:r>
        <w:rPr>
          <w:noProof/>
        </w:rPr>
        <w:drawing>
          <wp:inline distT="0" distB="0" distL="0" distR="0" wp14:anchorId="253F4113" wp14:editId="06B037C5">
            <wp:extent cx="3749040" cy="2933700"/>
            <wp:effectExtent l="0" t="0" r="381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49040" cy="2933700"/>
                    </a:xfrm>
                    <a:prstGeom prst="rect">
                      <a:avLst/>
                    </a:prstGeom>
                  </pic:spPr>
                </pic:pic>
              </a:graphicData>
            </a:graphic>
          </wp:inline>
        </w:drawing>
      </w:r>
    </w:p>
    <w:p w14:paraId="0424A9A4" w14:textId="77777777" w:rsidR="006B5EC3" w:rsidRPr="00A63119" w:rsidRDefault="006B5EC3" w:rsidP="006B5EC3">
      <w:pPr>
        <w:pStyle w:val="Lijstalinea"/>
        <w:numPr>
          <w:ilvl w:val="0"/>
          <w:numId w:val="32"/>
        </w:numPr>
      </w:pPr>
      <w:r w:rsidRPr="00876C6D">
        <w:rPr>
          <w:u w:val="single"/>
        </w:rPr>
        <w:t>Front-end processes</w:t>
      </w:r>
    </w:p>
    <w:p w14:paraId="6C61106B" w14:textId="09EAAC9B" w:rsidR="006B5EC3" w:rsidRDefault="006B5EC3" w:rsidP="006B5EC3">
      <w:r>
        <w:t>User will choose their type of products: Food or Drink. The available products for their respective choice will display as they click on the radio button.</w:t>
      </w:r>
    </w:p>
    <w:p w14:paraId="62BFB9AD" w14:textId="77777777" w:rsidR="006B5EC3" w:rsidRDefault="006B5EC3" w:rsidP="006B5EC3">
      <w:r>
        <w:t xml:space="preserve">If they select an item in the listbox, the picture of said item will show up in the area to its right. The picture will change if the user selects one item. If the user selects multiple items, the images will not display. </w:t>
      </w:r>
    </w:p>
    <w:p w14:paraId="704315C2" w14:textId="77777777" w:rsidR="006B5EC3" w:rsidRDefault="006B5EC3" w:rsidP="006B5EC3">
      <w:r>
        <w:t>Once they have selected their item(s), the user can increase or decrease the quantity to order.</w:t>
      </w:r>
    </w:p>
    <w:p w14:paraId="58A6B39A" w14:textId="77777777" w:rsidR="006B5EC3" w:rsidRDefault="006B5EC3" w:rsidP="006B5EC3">
      <w:r>
        <w:t>The subtotal will automatically update as the user interacts with the software.</w:t>
      </w:r>
    </w:p>
    <w:p w14:paraId="0D8C9BB9" w14:textId="542877EE" w:rsidR="006B5EC3" w:rsidRPr="008C4DE3" w:rsidRDefault="006B5EC3" w:rsidP="006B5EC3">
      <w:r w:rsidRPr="00347350">
        <w:rPr>
          <w:rFonts w:ascii="Courier New" w:hAnsi="Courier New" w:cs="Courier New"/>
          <w:b/>
          <w:sz w:val="22"/>
        </w:rPr>
        <w:t>Add to cart:</w:t>
      </w:r>
      <w:r>
        <w:t xml:space="preserve"> Once they are sure that they want certain products, they can click on this button to add them to their order</w:t>
      </w:r>
    </w:p>
    <w:p w14:paraId="663EC2F3" w14:textId="77777777" w:rsidR="006B5EC3" w:rsidRPr="001C5CD8" w:rsidRDefault="006B5EC3" w:rsidP="006B5EC3">
      <w:pPr>
        <w:pStyle w:val="Lijstalinea"/>
        <w:numPr>
          <w:ilvl w:val="0"/>
          <w:numId w:val="32"/>
        </w:numPr>
      </w:pPr>
      <w:r w:rsidRPr="00876C6D">
        <w:rPr>
          <w:u w:val="single"/>
        </w:rPr>
        <w:t>Back-end processes</w:t>
      </w:r>
    </w:p>
    <w:p w14:paraId="10C9CDB4" w14:textId="01461EAC" w:rsidR="006B5EC3" w:rsidRDefault="008C4DE3" w:rsidP="006B5EC3">
      <w:pPr>
        <w:rPr>
          <w:lang w:val="pt-PT"/>
        </w:rPr>
      </w:pPr>
      <w:r>
        <w:rPr>
          <w:lang w:val="pt-PT"/>
        </w:rPr>
        <w:t xml:space="preserve">For items in stores, the following information is kept: their name, their price, their type (food or drink) and the file name of their respective image.  </w:t>
      </w:r>
    </w:p>
    <w:p w14:paraId="28E53BAC" w14:textId="14EB37D1" w:rsidR="006B5EC3" w:rsidRDefault="008C4DE3" w:rsidP="006B5EC3">
      <w:pPr>
        <w:rPr>
          <w:lang w:val="pt-PT"/>
        </w:rPr>
      </w:pPr>
      <w:r>
        <w:rPr>
          <w:lang w:val="pt-PT"/>
        </w:rPr>
        <w:t xml:space="preserve">Clicking on the radio buttons will query the database for the items of the chosen type and then proceed to display that in the listbox. </w:t>
      </w:r>
    </w:p>
    <w:p w14:paraId="601EB3F9" w14:textId="2C88850E" w:rsidR="008C4DE3" w:rsidRDefault="008C4DE3" w:rsidP="006B5EC3">
      <w:pPr>
        <w:rPr>
          <w:lang w:val="pt-PT"/>
        </w:rPr>
      </w:pPr>
      <w:r>
        <w:rPr>
          <w:lang w:val="pt-PT"/>
        </w:rPr>
        <w:t>If user selects an item from the listbox, the picture’s source will be set to the item’s image file, thereby displaying the appropriate image.</w:t>
      </w:r>
    </w:p>
    <w:p w14:paraId="04DC1F85" w14:textId="603D9CB3" w:rsidR="007D37FF" w:rsidRDefault="007D37FF" w:rsidP="006B5EC3">
      <w:pPr>
        <w:rPr>
          <w:lang w:val="pt-PT"/>
        </w:rPr>
      </w:pPr>
      <w:r>
        <w:rPr>
          <w:lang w:val="pt-PT"/>
        </w:rPr>
        <w:t>The subtotal is calculated by: the sum of (price x quantity) for all items.</w:t>
      </w:r>
    </w:p>
    <w:p w14:paraId="0C652DE6" w14:textId="2D46995F" w:rsidR="008C4DE3" w:rsidRPr="00A475DB" w:rsidRDefault="008C4DE3" w:rsidP="006B5EC3">
      <w:pPr>
        <w:rPr>
          <w:lang w:val="pt-PT"/>
        </w:rPr>
      </w:pPr>
      <w:r>
        <w:rPr>
          <w:lang w:val="pt-PT"/>
        </w:rPr>
        <w:t xml:space="preserve">Clicking </w:t>
      </w:r>
      <w:r w:rsidRPr="00347350">
        <w:rPr>
          <w:rFonts w:ascii="Courier New" w:hAnsi="Courier New" w:cs="Courier New"/>
          <w:b/>
          <w:sz w:val="22"/>
        </w:rPr>
        <w:t>Add to cart</w:t>
      </w:r>
      <w:r>
        <w:rPr>
          <w:lang w:val="pt-PT"/>
        </w:rPr>
        <w:t xml:space="preserve"> will register the chosen item and the input quantity, then add it to a temporary cart created for that shopping session.</w:t>
      </w:r>
    </w:p>
    <w:p w14:paraId="6F9D647B" w14:textId="77777777" w:rsidR="006B5EC3" w:rsidRDefault="006B5EC3" w:rsidP="00347350"/>
    <w:p w14:paraId="0F14CE28" w14:textId="77777777" w:rsidR="006140C0" w:rsidRDefault="006140C0">
      <w:r>
        <w:br w:type="page"/>
      </w:r>
    </w:p>
    <w:p w14:paraId="743C49C0" w14:textId="77777777" w:rsidR="00AA40FC" w:rsidRDefault="00AA40FC" w:rsidP="00AA40FC">
      <w:r>
        <w:rPr>
          <w:i/>
        </w:rPr>
        <w:lastRenderedPageBreak/>
        <w:t>See cart</w:t>
      </w:r>
    </w:p>
    <w:p w14:paraId="47E6488E" w14:textId="77777777" w:rsidR="00AA40FC" w:rsidRPr="00AA40FC" w:rsidRDefault="00AA40FC" w:rsidP="00AA40FC">
      <w:r>
        <w:rPr>
          <w:noProof/>
        </w:rPr>
        <w:drawing>
          <wp:inline distT="0" distB="0" distL="0" distR="0" wp14:anchorId="687A4886" wp14:editId="363D2DD3">
            <wp:extent cx="3688080" cy="2880360"/>
            <wp:effectExtent l="0" t="0" r="762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88080" cy="2880360"/>
                    </a:xfrm>
                    <a:prstGeom prst="rect">
                      <a:avLst/>
                    </a:prstGeom>
                  </pic:spPr>
                </pic:pic>
              </a:graphicData>
            </a:graphic>
          </wp:inline>
        </w:drawing>
      </w:r>
    </w:p>
    <w:p w14:paraId="1C4A94D4" w14:textId="77777777" w:rsidR="00AA40FC" w:rsidRDefault="00AA40FC" w:rsidP="00347350"/>
    <w:p w14:paraId="1F4FA6DC" w14:textId="77777777" w:rsidR="008C4DE3" w:rsidRPr="00A63119" w:rsidRDefault="008C4DE3" w:rsidP="008C4DE3">
      <w:pPr>
        <w:pStyle w:val="Lijstalinea"/>
        <w:numPr>
          <w:ilvl w:val="0"/>
          <w:numId w:val="33"/>
        </w:numPr>
      </w:pPr>
      <w:r w:rsidRPr="00876C6D">
        <w:rPr>
          <w:u w:val="single"/>
        </w:rPr>
        <w:t>Front-end processes</w:t>
      </w:r>
    </w:p>
    <w:p w14:paraId="6310F5F8" w14:textId="2FB2FA8A" w:rsidR="008C4DE3" w:rsidRPr="00D05F58" w:rsidRDefault="008C4DE3" w:rsidP="008C4DE3">
      <w:r>
        <w:t>Details about what the user ordered will be displayed in the listbox.</w:t>
      </w:r>
    </w:p>
    <w:p w14:paraId="1CB921DC" w14:textId="77777777" w:rsidR="008C4DE3" w:rsidRDefault="008C4DE3" w:rsidP="008C4DE3">
      <w:r>
        <w:t xml:space="preserve">If they select an item in the listbox, the picture of said item will show up in the area to its right. The picture will change if the user selects one item. If the user selects multiple items, the images will not display. </w:t>
      </w:r>
    </w:p>
    <w:p w14:paraId="0554A495" w14:textId="77777777" w:rsidR="008C4DE3" w:rsidRDefault="008C4DE3" w:rsidP="008C4DE3">
      <w:r>
        <w:rPr>
          <w:rFonts w:ascii="Courier New" w:hAnsi="Courier New" w:cs="Courier New"/>
          <w:b/>
          <w:sz w:val="22"/>
        </w:rPr>
        <w:t>Remove</w:t>
      </w:r>
      <w:r>
        <w:t>: The user has the option to modify the quantity they have ordered earlier and clicking on this button will execute the action.</w:t>
      </w:r>
    </w:p>
    <w:p w14:paraId="1B3A8953" w14:textId="77777777" w:rsidR="008C4DE3" w:rsidRDefault="008C4DE3" w:rsidP="008C4DE3">
      <w:r w:rsidRPr="003E0DD1">
        <w:rPr>
          <w:rFonts w:ascii="Courier New" w:hAnsi="Courier New" w:cs="Courier New"/>
          <w:b/>
          <w:sz w:val="22"/>
        </w:rPr>
        <w:t>Confirm</w:t>
      </w:r>
      <w:r>
        <w:rPr>
          <w:rFonts w:ascii="Courier New" w:hAnsi="Courier New" w:cs="Courier New"/>
          <w:b/>
          <w:sz w:val="22"/>
        </w:rPr>
        <w:t xml:space="preserve"> payment</w:t>
      </w:r>
      <w:r>
        <w:t xml:space="preserve">: Clicking on this button will confirm and process the order. </w:t>
      </w:r>
    </w:p>
    <w:p w14:paraId="47A7B3A4" w14:textId="429DF95E" w:rsidR="008C4DE3" w:rsidRPr="001C5CD8" w:rsidRDefault="008C4DE3" w:rsidP="007249D8">
      <w:pPr>
        <w:pStyle w:val="Lijstalinea"/>
        <w:numPr>
          <w:ilvl w:val="0"/>
          <w:numId w:val="33"/>
        </w:numPr>
      </w:pPr>
      <w:r w:rsidRPr="007249D8">
        <w:rPr>
          <w:u w:val="single"/>
        </w:rPr>
        <w:t>Back-end processes</w:t>
      </w:r>
    </w:p>
    <w:p w14:paraId="0564B559" w14:textId="71CF9730" w:rsidR="00F059D7" w:rsidRDefault="00F059D7" w:rsidP="008C4DE3">
      <w:pPr>
        <w:rPr>
          <w:lang w:val="pt-PT"/>
        </w:rPr>
      </w:pPr>
      <w:r>
        <w:rPr>
          <w:lang w:val="pt-PT"/>
        </w:rPr>
        <w:t xml:space="preserve">The mechanism for displaying images is the same as above. </w:t>
      </w:r>
    </w:p>
    <w:p w14:paraId="43E7FCFB" w14:textId="6CCBD0A2" w:rsidR="00F059D7" w:rsidRDefault="00F059D7" w:rsidP="008C4DE3">
      <w:pPr>
        <w:rPr>
          <w:lang w:val="pt-PT"/>
        </w:rPr>
      </w:pPr>
      <w:r>
        <w:rPr>
          <w:lang w:val="pt-PT"/>
        </w:rPr>
        <w:t xml:space="preserve">Clicking on the </w:t>
      </w:r>
      <w:r>
        <w:rPr>
          <w:rFonts w:ascii="Courier New" w:hAnsi="Courier New" w:cs="Courier New"/>
          <w:b/>
          <w:sz w:val="22"/>
        </w:rPr>
        <w:t>Remove</w:t>
      </w:r>
      <w:r>
        <w:rPr>
          <w:lang w:val="pt-PT"/>
        </w:rPr>
        <w:t xml:space="preserve"> button will register the entered quantity to remove and update the data accordingly.</w:t>
      </w:r>
    </w:p>
    <w:p w14:paraId="35E0FC48" w14:textId="37150CCD" w:rsidR="00F059D7" w:rsidRDefault="00F059D7" w:rsidP="00F059D7">
      <w:pPr>
        <w:rPr>
          <w:lang w:val="pt-PT"/>
        </w:rPr>
      </w:pPr>
      <w:r>
        <w:rPr>
          <w:lang w:val="pt-PT"/>
        </w:rPr>
        <w:t xml:space="preserve">Clicking on </w:t>
      </w:r>
      <w:r w:rsidR="007D37FF" w:rsidRPr="003E0DD1">
        <w:rPr>
          <w:rFonts w:ascii="Courier New" w:hAnsi="Courier New" w:cs="Courier New"/>
          <w:b/>
          <w:sz w:val="22"/>
        </w:rPr>
        <w:t>Confirm</w:t>
      </w:r>
      <w:r w:rsidR="007D37FF">
        <w:rPr>
          <w:rFonts w:ascii="Courier New" w:hAnsi="Courier New" w:cs="Courier New"/>
          <w:b/>
          <w:sz w:val="22"/>
        </w:rPr>
        <w:t xml:space="preserve"> payment</w:t>
      </w:r>
      <w:r w:rsidR="007D37FF">
        <w:rPr>
          <w:lang w:val="pt-PT"/>
        </w:rPr>
        <w:t xml:space="preserve"> </w:t>
      </w:r>
      <w:r>
        <w:rPr>
          <w:lang w:val="pt-PT"/>
        </w:rPr>
        <w:t xml:space="preserve">will register the temporary cart session as a new record in the database, marking the transaction as finished. </w:t>
      </w:r>
      <w:r w:rsidR="007D37FF">
        <w:rPr>
          <w:lang w:val="pt-PT"/>
        </w:rPr>
        <w:t>This action will:</w:t>
      </w:r>
    </w:p>
    <w:p w14:paraId="19D5B889" w14:textId="169890CA" w:rsidR="007D37FF" w:rsidRDefault="007D37FF" w:rsidP="007D37FF">
      <w:pPr>
        <w:pStyle w:val="Lijstalinea"/>
        <w:numPr>
          <w:ilvl w:val="0"/>
          <w:numId w:val="34"/>
        </w:numPr>
        <w:rPr>
          <w:lang w:val="pt-PT"/>
        </w:rPr>
      </w:pPr>
      <w:r>
        <w:rPr>
          <w:lang w:val="pt-PT"/>
        </w:rPr>
        <w:t>Decrease the visitor’s balance</w:t>
      </w:r>
    </w:p>
    <w:p w14:paraId="48E15B76" w14:textId="44A64DCC" w:rsidR="007D37FF" w:rsidRDefault="007D37FF" w:rsidP="007D37FF">
      <w:pPr>
        <w:pStyle w:val="Lijstalinea"/>
        <w:numPr>
          <w:ilvl w:val="0"/>
          <w:numId w:val="34"/>
        </w:numPr>
        <w:rPr>
          <w:lang w:val="pt-PT"/>
        </w:rPr>
      </w:pPr>
      <w:r>
        <w:rPr>
          <w:lang w:val="pt-PT"/>
        </w:rPr>
        <w:t>Increase the visitor’s total spent</w:t>
      </w:r>
    </w:p>
    <w:p w14:paraId="70F01018" w14:textId="02E6A2BB" w:rsidR="007D37FF" w:rsidRDefault="007D37FF" w:rsidP="007D37FF">
      <w:pPr>
        <w:pStyle w:val="Lijstalinea"/>
        <w:numPr>
          <w:ilvl w:val="0"/>
          <w:numId w:val="34"/>
        </w:numPr>
        <w:rPr>
          <w:lang w:val="pt-PT"/>
        </w:rPr>
      </w:pPr>
      <w:r>
        <w:rPr>
          <w:lang w:val="pt-PT"/>
        </w:rPr>
        <w:t xml:space="preserve">Increase the shop’s total earned </w:t>
      </w:r>
    </w:p>
    <w:p w14:paraId="77C2AFFE" w14:textId="521291C6" w:rsidR="007D37FF" w:rsidRPr="007D37FF" w:rsidRDefault="007D37FF" w:rsidP="007D37FF">
      <w:pPr>
        <w:pStyle w:val="Lijstalinea"/>
        <w:numPr>
          <w:ilvl w:val="0"/>
          <w:numId w:val="34"/>
        </w:numPr>
        <w:rPr>
          <w:lang w:val="pt-PT"/>
        </w:rPr>
      </w:pPr>
      <w:r>
        <w:rPr>
          <w:lang w:val="pt-PT"/>
        </w:rPr>
        <w:t>Decrease the quantity of products purchased</w:t>
      </w:r>
    </w:p>
    <w:p w14:paraId="45A6EAC2" w14:textId="4AD17BD2" w:rsidR="008C4DE3" w:rsidRPr="00A475DB" w:rsidRDefault="008C4DE3" w:rsidP="008C4DE3">
      <w:pPr>
        <w:rPr>
          <w:lang w:val="pt-PT"/>
        </w:rPr>
      </w:pPr>
      <w:r>
        <w:rPr>
          <w:lang w:val="pt-PT"/>
        </w:rPr>
        <w:t>.</w:t>
      </w:r>
    </w:p>
    <w:p w14:paraId="2F88FE5A" w14:textId="77777777" w:rsidR="008C4DE3" w:rsidRDefault="008C4DE3" w:rsidP="008C4DE3"/>
    <w:p w14:paraId="17B89598" w14:textId="77777777" w:rsidR="008C4DE3" w:rsidRDefault="008C4DE3" w:rsidP="003E0DD1"/>
    <w:p w14:paraId="666A5B5F" w14:textId="2D6F4953" w:rsidR="001F5A0B" w:rsidRPr="007D37FF" w:rsidRDefault="001F5A0B" w:rsidP="001F5A0B">
      <w:r>
        <w:br w:type="page"/>
      </w:r>
      <w:r>
        <w:rPr>
          <w:b/>
          <w:sz w:val="22"/>
        </w:rPr>
        <w:lastRenderedPageBreak/>
        <w:t>Store application</w:t>
      </w:r>
    </w:p>
    <w:p w14:paraId="19403F6E" w14:textId="44F2CD18" w:rsidR="001F5A0B" w:rsidRPr="002C2BF2" w:rsidRDefault="007045AA" w:rsidP="001F5A0B">
      <w:pPr>
        <w:rPr>
          <w:b/>
          <w:sz w:val="22"/>
        </w:rPr>
      </w:pPr>
      <w:r>
        <w:rPr>
          <w:noProof/>
        </w:rPr>
        <w:drawing>
          <wp:inline distT="0" distB="0" distL="0" distR="0" wp14:anchorId="31B2EB7C" wp14:editId="3800BEC0">
            <wp:extent cx="5219700" cy="25908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19700" cy="2590800"/>
                    </a:xfrm>
                    <a:prstGeom prst="rect">
                      <a:avLst/>
                    </a:prstGeom>
                  </pic:spPr>
                </pic:pic>
              </a:graphicData>
            </a:graphic>
          </wp:inline>
        </w:drawing>
      </w:r>
    </w:p>
    <w:p w14:paraId="0CA3447E" w14:textId="48B5DDAA" w:rsidR="001F5A0B" w:rsidRDefault="001F5A0B" w:rsidP="001F5A0B">
      <w:pPr>
        <w:rPr>
          <w:lang w:val="pt-PT"/>
        </w:rPr>
      </w:pPr>
      <w:r>
        <w:rPr>
          <w:lang w:val="pt-PT"/>
        </w:rPr>
        <w:t xml:space="preserve">The </w:t>
      </w:r>
      <w:r w:rsidR="00A21DC8">
        <w:rPr>
          <w:lang w:val="pt-PT"/>
        </w:rPr>
        <w:t>loan</w:t>
      </w:r>
      <w:r>
        <w:rPr>
          <w:lang w:val="pt-PT"/>
        </w:rPr>
        <w:t xml:space="preserve"> application consists of </w:t>
      </w:r>
      <w:r w:rsidR="006B64A6">
        <w:rPr>
          <w:lang w:val="pt-PT"/>
        </w:rPr>
        <w:t>2</w:t>
      </w:r>
      <w:r>
        <w:rPr>
          <w:lang w:val="pt-PT"/>
        </w:rPr>
        <w:t xml:space="preserve"> main tiles: </w:t>
      </w:r>
    </w:p>
    <w:p w14:paraId="6E874CEB" w14:textId="77777777" w:rsidR="001F5A0B" w:rsidRDefault="001F5A0B" w:rsidP="006B64A6">
      <w:pPr>
        <w:pStyle w:val="Lijstalinea"/>
        <w:numPr>
          <w:ilvl w:val="0"/>
          <w:numId w:val="13"/>
        </w:numPr>
        <w:ind w:left="1080" w:hanging="450"/>
        <w:rPr>
          <w:lang w:val="pt-PT"/>
        </w:rPr>
      </w:pPr>
      <w:r>
        <w:rPr>
          <w:lang w:val="pt-PT"/>
        </w:rPr>
        <w:t>See products – to display all products available</w:t>
      </w:r>
    </w:p>
    <w:p w14:paraId="579EC795" w14:textId="77777777" w:rsidR="001F5A0B" w:rsidRDefault="001F5A0B" w:rsidP="001F5A0B">
      <w:pPr>
        <w:pStyle w:val="Lijstalinea"/>
        <w:numPr>
          <w:ilvl w:val="0"/>
          <w:numId w:val="13"/>
        </w:numPr>
        <w:ind w:left="1080" w:hanging="450"/>
        <w:rPr>
          <w:lang w:val="pt-PT"/>
        </w:rPr>
      </w:pPr>
      <w:r>
        <w:rPr>
          <w:lang w:val="pt-PT"/>
        </w:rPr>
        <w:t>See cart – to display products which the user has selected</w:t>
      </w:r>
    </w:p>
    <w:p w14:paraId="015B94D8" w14:textId="77777777" w:rsidR="001F5A0B" w:rsidRPr="006F00E0" w:rsidRDefault="001F5A0B" w:rsidP="001F5A0B">
      <w:pPr>
        <w:rPr>
          <w:lang w:val="pt-PT"/>
        </w:rPr>
      </w:pPr>
      <w:r w:rsidRPr="006F00E0">
        <w:rPr>
          <w:lang w:val="pt-PT"/>
        </w:rPr>
        <w:t>Hover over the tiles will show their functions; clicking on one of them will show a corresponding window for that section.</w:t>
      </w:r>
    </w:p>
    <w:p w14:paraId="3169E3A8" w14:textId="77777777" w:rsidR="001F5A0B" w:rsidRDefault="001F5A0B" w:rsidP="001F5A0B">
      <w:pPr>
        <w:rPr>
          <w:sz w:val="22"/>
        </w:rPr>
      </w:pPr>
      <w:r>
        <w:rPr>
          <w:sz w:val="22"/>
        </w:rPr>
        <w:br w:type="page"/>
      </w:r>
    </w:p>
    <w:p w14:paraId="464F7EEC" w14:textId="77777777" w:rsidR="001F5A0B" w:rsidRDefault="001F5A0B" w:rsidP="001F5A0B">
      <w:pPr>
        <w:rPr>
          <w:i/>
        </w:rPr>
      </w:pPr>
      <w:r>
        <w:rPr>
          <w:i/>
        </w:rPr>
        <w:lastRenderedPageBreak/>
        <w:t>See products</w:t>
      </w:r>
    </w:p>
    <w:p w14:paraId="72C4EF5F" w14:textId="22580A2C" w:rsidR="001F5A0B" w:rsidRPr="00FC2EB6" w:rsidRDefault="007E5B81" w:rsidP="001F5A0B">
      <w:pPr>
        <w:rPr>
          <w:i/>
        </w:rPr>
      </w:pPr>
      <w:r>
        <w:rPr>
          <w:noProof/>
        </w:rPr>
        <w:drawing>
          <wp:inline distT="0" distB="0" distL="0" distR="0" wp14:anchorId="268B06A3" wp14:editId="3E8A6E16">
            <wp:extent cx="3688080" cy="2910840"/>
            <wp:effectExtent l="0" t="0" r="762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88080" cy="2910840"/>
                    </a:xfrm>
                    <a:prstGeom prst="rect">
                      <a:avLst/>
                    </a:prstGeom>
                  </pic:spPr>
                </pic:pic>
              </a:graphicData>
            </a:graphic>
          </wp:inline>
        </w:drawing>
      </w:r>
    </w:p>
    <w:p w14:paraId="2A47C2D6" w14:textId="77777777" w:rsidR="007D37FF" w:rsidRPr="00A63119" w:rsidRDefault="007D37FF" w:rsidP="007D37FF">
      <w:pPr>
        <w:pStyle w:val="Lijstalinea"/>
        <w:numPr>
          <w:ilvl w:val="0"/>
          <w:numId w:val="35"/>
        </w:numPr>
      </w:pPr>
      <w:r w:rsidRPr="00876C6D">
        <w:rPr>
          <w:u w:val="single"/>
        </w:rPr>
        <w:t>Front-end processes</w:t>
      </w:r>
    </w:p>
    <w:p w14:paraId="4AB1FED5" w14:textId="7B855B76" w:rsidR="007D37FF" w:rsidRDefault="007D37FF" w:rsidP="007D37FF">
      <w:commentRangeStart w:id="49"/>
      <w:r>
        <w:t>The information about the available items to loan will be shown in the listbox.</w:t>
      </w:r>
      <w:commentRangeEnd w:id="49"/>
      <w:r w:rsidR="00C678CF">
        <w:rPr>
          <w:rStyle w:val="Verwijzingopmerking"/>
        </w:rPr>
        <w:commentReference w:id="49"/>
      </w:r>
    </w:p>
    <w:p w14:paraId="298A1389" w14:textId="77777777" w:rsidR="007D37FF" w:rsidRDefault="007D37FF" w:rsidP="007D37FF">
      <w:r>
        <w:t xml:space="preserve">If they select an item in the listbox, the picture of said item will show up in the area to its right. The picture will change if the user selects one item. If the user selects multiple items, the images will not display. </w:t>
      </w:r>
    </w:p>
    <w:p w14:paraId="311C46A9" w14:textId="77777777" w:rsidR="007D37FF" w:rsidRDefault="007D37FF" w:rsidP="007D37FF">
      <w:r>
        <w:t>The user can select the given loan duration for their item(s) of choice.</w:t>
      </w:r>
    </w:p>
    <w:p w14:paraId="24CF9DB5" w14:textId="77777777" w:rsidR="007D37FF" w:rsidRDefault="007D37FF" w:rsidP="007D37FF">
      <w:r>
        <w:t>Once they have selected their item(s), the user can increase or decrease the quantity to loan.</w:t>
      </w:r>
    </w:p>
    <w:p w14:paraId="4BE1FA33" w14:textId="77777777" w:rsidR="007D37FF" w:rsidRDefault="007D37FF" w:rsidP="007D37FF">
      <w:r>
        <w:t>The subtotal will automatically update as the user interacts with the software.</w:t>
      </w:r>
    </w:p>
    <w:p w14:paraId="4612B634" w14:textId="77777777" w:rsidR="007D37FF" w:rsidRDefault="007D37FF" w:rsidP="007D37FF">
      <w:r w:rsidRPr="00347350">
        <w:rPr>
          <w:rFonts w:ascii="Courier New" w:hAnsi="Courier New" w:cs="Courier New"/>
          <w:b/>
          <w:sz w:val="22"/>
        </w:rPr>
        <w:t>Add to cart:</w:t>
      </w:r>
      <w:r>
        <w:t xml:space="preserve"> Once they are sure that they want certain products, they can click on this button to add them to their order</w:t>
      </w:r>
    </w:p>
    <w:p w14:paraId="16770FE0" w14:textId="7F921CA8" w:rsidR="007D37FF" w:rsidRPr="001C5CD8" w:rsidRDefault="007D37FF" w:rsidP="007D37FF">
      <w:pPr>
        <w:pStyle w:val="Lijstalinea"/>
        <w:numPr>
          <w:ilvl w:val="0"/>
          <w:numId w:val="35"/>
        </w:numPr>
      </w:pPr>
      <w:r w:rsidRPr="007D37FF">
        <w:rPr>
          <w:u w:val="single"/>
        </w:rPr>
        <w:t>Back-end processes</w:t>
      </w:r>
    </w:p>
    <w:p w14:paraId="16201B29" w14:textId="280108FE" w:rsidR="007D37FF" w:rsidRDefault="007D37FF" w:rsidP="007D37FF">
      <w:pPr>
        <w:rPr>
          <w:lang w:val="pt-PT"/>
        </w:rPr>
      </w:pPr>
      <w:r>
        <w:rPr>
          <w:lang w:val="pt-PT"/>
        </w:rPr>
        <w:t xml:space="preserve">For loanable items, the following information is kept: their name, their loaning price and their respective image’s file name. </w:t>
      </w:r>
    </w:p>
    <w:p w14:paraId="453AE104" w14:textId="1F564B14" w:rsidR="00EB6C16" w:rsidRDefault="007D37FF" w:rsidP="00EB6C16">
      <w:pPr>
        <w:rPr>
          <w:lang w:val="pt-PT"/>
        </w:rPr>
      </w:pPr>
      <w:r>
        <w:rPr>
          <w:lang w:val="pt-PT"/>
        </w:rPr>
        <w:t>If user selects an item from the listbox, the picture’s source will be set to the item’s image file, thereby displaying the appropriate image.</w:t>
      </w:r>
    </w:p>
    <w:p w14:paraId="75F6AFDE" w14:textId="3BE615B9" w:rsidR="007D37FF" w:rsidRPr="00A475DB" w:rsidRDefault="007D37FF" w:rsidP="007D37FF">
      <w:pPr>
        <w:rPr>
          <w:lang w:val="pt-PT"/>
        </w:rPr>
      </w:pPr>
      <w:r>
        <w:rPr>
          <w:lang w:val="pt-PT"/>
        </w:rPr>
        <w:t xml:space="preserve">Clicking </w:t>
      </w:r>
      <w:r w:rsidRPr="00347350">
        <w:rPr>
          <w:rFonts w:ascii="Courier New" w:hAnsi="Courier New" w:cs="Courier New"/>
          <w:b/>
          <w:sz w:val="22"/>
        </w:rPr>
        <w:t>Add to cart</w:t>
      </w:r>
      <w:r>
        <w:rPr>
          <w:lang w:val="pt-PT"/>
        </w:rPr>
        <w:t xml:space="preserve"> will register the chosen item, the loan duration and the input quantity, then add it to a temporary cart created for that shopping session.</w:t>
      </w:r>
    </w:p>
    <w:p w14:paraId="1D964E55" w14:textId="77777777" w:rsidR="007D37FF" w:rsidRDefault="007D37FF" w:rsidP="001F5A0B"/>
    <w:p w14:paraId="63C6DF36" w14:textId="669DD33D" w:rsidR="001F5A0B" w:rsidRDefault="001F5A0B" w:rsidP="001F5A0B"/>
    <w:p w14:paraId="5F6DF727" w14:textId="77777777" w:rsidR="001F5A0B" w:rsidRDefault="001F5A0B" w:rsidP="001F5A0B">
      <w:r>
        <w:br w:type="page"/>
      </w:r>
    </w:p>
    <w:p w14:paraId="18AF7986" w14:textId="77777777" w:rsidR="001F5A0B" w:rsidRDefault="001F5A0B" w:rsidP="001F5A0B">
      <w:r>
        <w:rPr>
          <w:i/>
        </w:rPr>
        <w:lastRenderedPageBreak/>
        <w:t>See cart</w:t>
      </w:r>
    </w:p>
    <w:p w14:paraId="0978B130" w14:textId="761CAC58" w:rsidR="001F5A0B" w:rsidRDefault="00EC0556" w:rsidP="001F5A0B">
      <w:r>
        <w:rPr>
          <w:noProof/>
        </w:rPr>
        <w:drawing>
          <wp:inline distT="0" distB="0" distL="0" distR="0" wp14:anchorId="0747AE61" wp14:editId="63F982D2">
            <wp:extent cx="3695700" cy="291846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95700" cy="2918460"/>
                    </a:xfrm>
                    <a:prstGeom prst="rect">
                      <a:avLst/>
                    </a:prstGeom>
                  </pic:spPr>
                </pic:pic>
              </a:graphicData>
            </a:graphic>
          </wp:inline>
        </w:drawing>
      </w:r>
    </w:p>
    <w:p w14:paraId="3C461BCF" w14:textId="77777777" w:rsidR="00EB6C16" w:rsidRPr="00A63119" w:rsidRDefault="00EB6C16" w:rsidP="00EB6C16">
      <w:pPr>
        <w:pStyle w:val="Lijstalinea"/>
        <w:numPr>
          <w:ilvl w:val="0"/>
          <w:numId w:val="33"/>
        </w:numPr>
      </w:pPr>
      <w:r w:rsidRPr="00876C6D">
        <w:rPr>
          <w:u w:val="single"/>
        </w:rPr>
        <w:t>Front-end processes</w:t>
      </w:r>
    </w:p>
    <w:p w14:paraId="7D26F5C2" w14:textId="1E7B0858" w:rsidR="00EB6C16" w:rsidRPr="00D05F58" w:rsidRDefault="00EB6C16" w:rsidP="00EB6C16">
      <w:r>
        <w:t>Details about what the user ordered will be displayed in the listbox.</w:t>
      </w:r>
    </w:p>
    <w:p w14:paraId="5AAF11F4" w14:textId="77777777" w:rsidR="00EB6C16" w:rsidRDefault="00EB6C16" w:rsidP="00EB6C16">
      <w:r>
        <w:t xml:space="preserve">If they select an item in the listbox, the picture of said item will show up in the area to its right. The picture will change if the user selects one item. If the user selects multiple items, the images will not display. </w:t>
      </w:r>
    </w:p>
    <w:p w14:paraId="0950AEDC" w14:textId="77777777" w:rsidR="00EB6C16" w:rsidRDefault="00EB6C16" w:rsidP="00EB6C16">
      <w:r>
        <w:t xml:space="preserve">If the user wants to modify the quantity or the duration of their loan, they can select item(s) in the listbox and modify the values of the given input forms. </w:t>
      </w:r>
    </w:p>
    <w:p w14:paraId="7750F301" w14:textId="77777777" w:rsidR="00EB6C16" w:rsidRDefault="00EB6C16" w:rsidP="00EB6C16">
      <w:r w:rsidRPr="003E0DD1">
        <w:rPr>
          <w:rFonts w:ascii="Courier New" w:hAnsi="Courier New" w:cs="Courier New"/>
          <w:b/>
          <w:sz w:val="22"/>
        </w:rPr>
        <w:t>Confirm</w:t>
      </w:r>
      <w:r>
        <w:rPr>
          <w:rFonts w:ascii="Courier New" w:hAnsi="Courier New" w:cs="Courier New"/>
          <w:b/>
          <w:sz w:val="22"/>
        </w:rPr>
        <w:t xml:space="preserve"> payment</w:t>
      </w:r>
      <w:r>
        <w:t xml:space="preserve">: Clicking on this button will confirm and process the order. </w:t>
      </w:r>
    </w:p>
    <w:p w14:paraId="53E941FC" w14:textId="4B9A6524" w:rsidR="00EB6C16" w:rsidRPr="001C5CD8" w:rsidRDefault="00EB6C16" w:rsidP="00EB6C16">
      <w:r w:rsidRPr="00876C6D">
        <w:rPr>
          <w:u w:val="single"/>
        </w:rPr>
        <w:t>Back-end processes</w:t>
      </w:r>
    </w:p>
    <w:p w14:paraId="15977D85" w14:textId="40F74F20" w:rsidR="00EB6C16" w:rsidRDefault="00EB6C16" w:rsidP="00EB6C16">
      <w:pPr>
        <w:rPr>
          <w:lang w:val="pt-PT"/>
        </w:rPr>
      </w:pPr>
      <w:r>
        <w:rPr>
          <w:lang w:val="pt-PT"/>
        </w:rPr>
        <w:t xml:space="preserve">The mechanism for displaying images is the same as above. </w:t>
      </w:r>
    </w:p>
    <w:p w14:paraId="7994484B" w14:textId="48A651E4" w:rsidR="002604E5" w:rsidRDefault="002604E5" w:rsidP="00EB6C16">
      <w:pPr>
        <w:rPr>
          <w:lang w:val="pt-PT"/>
        </w:rPr>
      </w:pPr>
      <w:r>
        <w:rPr>
          <w:lang w:val="pt-PT"/>
        </w:rPr>
        <w:t>The loan duration will be used by the database to register the deadline for returning the borrowed item. Going over this deadline may result in a fine.</w:t>
      </w:r>
    </w:p>
    <w:p w14:paraId="6FB712E2" w14:textId="77777777" w:rsidR="00EB6C16" w:rsidRDefault="00EB6C16" w:rsidP="00EB6C16">
      <w:pPr>
        <w:rPr>
          <w:lang w:val="pt-PT"/>
        </w:rPr>
      </w:pPr>
      <w:r>
        <w:rPr>
          <w:lang w:val="pt-PT"/>
        </w:rPr>
        <w:t xml:space="preserve">Clicking on </w:t>
      </w:r>
      <w:r w:rsidRPr="003E0DD1">
        <w:rPr>
          <w:rFonts w:ascii="Courier New" w:hAnsi="Courier New" w:cs="Courier New"/>
          <w:b/>
          <w:sz w:val="22"/>
        </w:rPr>
        <w:t>Confirm</w:t>
      </w:r>
      <w:r>
        <w:rPr>
          <w:rFonts w:ascii="Courier New" w:hAnsi="Courier New" w:cs="Courier New"/>
          <w:b/>
          <w:sz w:val="22"/>
        </w:rPr>
        <w:t xml:space="preserve"> payment</w:t>
      </w:r>
      <w:r>
        <w:rPr>
          <w:lang w:val="pt-PT"/>
        </w:rPr>
        <w:t xml:space="preserve"> will register the temporary cart session as a new record in the database, marking the transaction as finished. This action will:</w:t>
      </w:r>
    </w:p>
    <w:p w14:paraId="5D5C5173" w14:textId="77777777" w:rsidR="00EB6C16" w:rsidRDefault="00EB6C16" w:rsidP="00EB6C16">
      <w:pPr>
        <w:pStyle w:val="Lijstalinea"/>
        <w:numPr>
          <w:ilvl w:val="0"/>
          <w:numId w:val="34"/>
        </w:numPr>
        <w:rPr>
          <w:lang w:val="pt-PT"/>
        </w:rPr>
      </w:pPr>
      <w:r>
        <w:rPr>
          <w:lang w:val="pt-PT"/>
        </w:rPr>
        <w:t>Decrease the visitor’s balance</w:t>
      </w:r>
    </w:p>
    <w:p w14:paraId="39AD9174" w14:textId="77777777" w:rsidR="00EB6C16" w:rsidRDefault="00EB6C16" w:rsidP="00EB6C16">
      <w:pPr>
        <w:pStyle w:val="Lijstalinea"/>
        <w:numPr>
          <w:ilvl w:val="0"/>
          <w:numId w:val="34"/>
        </w:numPr>
        <w:rPr>
          <w:lang w:val="pt-PT"/>
        </w:rPr>
      </w:pPr>
      <w:r>
        <w:rPr>
          <w:lang w:val="pt-PT"/>
        </w:rPr>
        <w:t>Increase the visitor’s total spent</w:t>
      </w:r>
    </w:p>
    <w:p w14:paraId="52B1DF77" w14:textId="77777777" w:rsidR="00EB6C16" w:rsidRDefault="00EB6C16" w:rsidP="00EB6C16">
      <w:pPr>
        <w:pStyle w:val="Lijstalinea"/>
        <w:numPr>
          <w:ilvl w:val="0"/>
          <w:numId w:val="34"/>
        </w:numPr>
        <w:rPr>
          <w:lang w:val="pt-PT"/>
        </w:rPr>
      </w:pPr>
      <w:r>
        <w:rPr>
          <w:lang w:val="pt-PT"/>
        </w:rPr>
        <w:t xml:space="preserve">Increase the shop’s total earned </w:t>
      </w:r>
    </w:p>
    <w:p w14:paraId="0CD6A749" w14:textId="28D01DE4" w:rsidR="00EB6C16" w:rsidRDefault="00EB6C16" w:rsidP="00EB6C16">
      <w:pPr>
        <w:pStyle w:val="Lijstalinea"/>
        <w:numPr>
          <w:ilvl w:val="0"/>
          <w:numId w:val="34"/>
        </w:numPr>
        <w:rPr>
          <w:lang w:val="pt-PT"/>
        </w:rPr>
      </w:pPr>
      <w:r>
        <w:rPr>
          <w:lang w:val="pt-PT"/>
        </w:rPr>
        <w:t xml:space="preserve">Decrease the quantity of products </w:t>
      </w:r>
      <w:r w:rsidR="002604E5">
        <w:rPr>
          <w:lang w:val="pt-PT"/>
        </w:rPr>
        <w:t>loaned</w:t>
      </w:r>
    </w:p>
    <w:p w14:paraId="50E2D347" w14:textId="77777777" w:rsidR="002604E5" w:rsidRPr="007D37FF" w:rsidRDefault="002604E5" w:rsidP="002604E5">
      <w:pPr>
        <w:pStyle w:val="Lijstalinea"/>
        <w:rPr>
          <w:lang w:val="pt-PT"/>
        </w:rPr>
      </w:pPr>
    </w:p>
    <w:p w14:paraId="6E408548" w14:textId="77777777" w:rsidR="00EB6C16" w:rsidRDefault="00EB6C16" w:rsidP="001F5A0B"/>
    <w:p w14:paraId="5D2AAF9B" w14:textId="77777777" w:rsidR="004843AC" w:rsidRDefault="004843AC" w:rsidP="003F5E69"/>
    <w:p w14:paraId="52A3AC67" w14:textId="08A31B29" w:rsidR="007A2ADF" w:rsidRPr="00222E20" w:rsidRDefault="007A2ADF" w:rsidP="00FE0600">
      <w:r w:rsidRPr="00FE0600">
        <w:rPr>
          <w:u w:val="single"/>
        </w:rPr>
        <w:br w:type="page"/>
      </w:r>
    </w:p>
    <w:p w14:paraId="7314E58E" w14:textId="5C9785AD" w:rsidR="00F27164" w:rsidRDefault="00F27164" w:rsidP="00F27164">
      <w:pPr>
        <w:pStyle w:val="Kop1"/>
      </w:pPr>
      <w:bookmarkStart w:id="50" w:name="_ERD"/>
      <w:bookmarkStart w:id="51" w:name="_Toc509612957"/>
      <w:bookmarkEnd w:id="50"/>
      <w:commentRangeStart w:id="52"/>
      <w:r>
        <w:lastRenderedPageBreak/>
        <w:t>ERD</w:t>
      </w:r>
      <w:bookmarkEnd w:id="51"/>
      <w:commentRangeEnd w:id="52"/>
      <w:r w:rsidR="00C678CF">
        <w:rPr>
          <w:rStyle w:val="Verwijzingopmerking"/>
          <w:rFonts w:eastAsiaTheme="minorHAnsi"/>
          <w:color w:val="auto"/>
          <w:lang w:val="en-US"/>
        </w:rPr>
        <w:commentReference w:id="52"/>
      </w:r>
    </w:p>
    <w:p w14:paraId="03B76217" w14:textId="77777777" w:rsidR="00F27164" w:rsidRPr="00CE1E07" w:rsidRDefault="00F27164" w:rsidP="00F27164">
      <w:pPr>
        <w:pStyle w:val="Lijstalinea"/>
        <w:numPr>
          <w:ilvl w:val="0"/>
          <w:numId w:val="1"/>
        </w:numPr>
        <w:rPr>
          <w:lang w:val="pt-PT"/>
        </w:rPr>
      </w:pPr>
      <w:r w:rsidRPr="00CE1E07">
        <w:rPr>
          <w:b/>
          <w:color w:val="C00000"/>
          <w:lang w:val="pt-PT"/>
        </w:rPr>
        <w:t>Red</w:t>
      </w:r>
      <w:r w:rsidRPr="00CE1E07">
        <w:rPr>
          <w:color w:val="C00000"/>
          <w:lang w:val="pt-PT"/>
        </w:rPr>
        <w:t xml:space="preserve">: </w:t>
      </w:r>
      <w:r w:rsidRPr="00CE1E07">
        <w:rPr>
          <w:lang w:val="pt-PT"/>
        </w:rPr>
        <w:t>The core entities.</w:t>
      </w:r>
    </w:p>
    <w:p w14:paraId="2D3AC1C8" w14:textId="77777777" w:rsidR="00F27164" w:rsidRPr="00CE1E07" w:rsidRDefault="00F27164" w:rsidP="00F27164">
      <w:pPr>
        <w:pStyle w:val="Lijstalinea"/>
        <w:numPr>
          <w:ilvl w:val="0"/>
          <w:numId w:val="1"/>
        </w:numPr>
        <w:rPr>
          <w:lang w:val="pt-PT"/>
        </w:rPr>
      </w:pPr>
      <w:r>
        <w:rPr>
          <w:noProof/>
        </w:rPr>
        <w:drawing>
          <wp:anchor distT="0" distB="0" distL="114300" distR="114300" simplePos="0" relativeHeight="251662336" behindDoc="0" locked="0" layoutInCell="1" allowOverlap="1" wp14:anchorId="34A72D45" wp14:editId="0C808809">
            <wp:simplePos x="0" y="0"/>
            <wp:positionH relativeFrom="column">
              <wp:posOffset>259080</wp:posOffset>
            </wp:positionH>
            <wp:positionV relativeFrom="paragraph">
              <wp:posOffset>681990</wp:posOffset>
            </wp:positionV>
            <wp:extent cx="5722620" cy="4038600"/>
            <wp:effectExtent l="0" t="0" r="0" b="0"/>
            <wp:wrapSquare wrapText="bothSides"/>
            <wp:docPr id="323" name="Picture 323" descr="databaseD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baseDraf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2620" cy="4038600"/>
                    </a:xfrm>
                    <a:prstGeom prst="rect">
                      <a:avLst/>
                    </a:prstGeom>
                    <a:noFill/>
                  </pic:spPr>
                </pic:pic>
              </a:graphicData>
            </a:graphic>
            <wp14:sizeRelH relativeFrom="page">
              <wp14:pctWidth>0</wp14:pctWidth>
            </wp14:sizeRelH>
            <wp14:sizeRelV relativeFrom="page">
              <wp14:pctHeight>0</wp14:pctHeight>
            </wp14:sizeRelV>
          </wp:anchor>
        </w:drawing>
      </w:r>
      <w:r w:rsidRPr="00CE1E07">
        <w:rPr>
          <w:b/>
          <w:color w:val="538135" w:themeColor="accent6" w:themeShade="BF"/>
          <w:lang w:val="pt-PT"/>
        </w:rPr>
        <w:t>Green</w:t>
      </w:r>
      <w:r w:rsidRPr="00CE1E07">
        <w:rPr>
          <w:color w:val="538135" w:themeColor="accent6" w:themeShade="BF"/>
          <w:lang w:val="pt-PT"/>
        </w:rPr>
        <w:t xml:space="preserve">: </w:t>
      </w:r>
      <w:r w:rsidRPr="00CE1E07">
        <w:rPr>
          <w:lang w:val="pt-PT"/>
        </w:rPr>
        <w:t>The entities supporting the core ones.</w:t>
      </w:r>
    </w:p>
    <w:p w14:paraId="4228DCB0" w14:textId="77777777" w:rsidR="00F27164" w:rsidRPr="00CE1E07" w:rsidRDefault="00F27164" w:rsidP="00F27164">
      <w:pPr>
        <w:pStyle w:val="Lijstalinea"/>
        <w:numPr>
          <w:ilvl w:val="0"/>
          <w:numId w:val="1"/>
        </w:numPr>
        <w:rPr>
          <w:lang w:val="pt-PT"/>
        </w:rPr>
      </w:pPr>
      <w:r w:rsidRPr="00CE1E07">
        <w:rPr>
          <w:b/>
          <w:lang w:val="pt-PT"/>
        </w:rPr>
        <w:t>Black</w:t>
      </w:r>
      <w:r w:rsidRPr="00CE1E07">
        <w:rPr>
          <w:lang w:val="pt-PT"/>
        </w:rPr>
        <w:t xml:space="preserve">: The entities supporting </w:t>
      </w:r>
      <w:commentRangeStart w:id="53"/>
      <w:commentRangeStart w:id="54"/>
      <w:r w:rsidRPr="00CE1E07">
        <w:rPr>
          <w:lang w:val="pt-PT"/>
        </w:rPr>
        <w:t>implementation</w:t>
      </w:r>
      <w:commentRangeEnd w:id="53"/>
      <w:r w:rsidR="00C678CF">
        <w:rPr>
          <w:rStyle w:val="Verwijzingopmerking"/>
        </w:rPr>
        <w:commentReference w:id="53"/>
      </w:r>
      <w:commentRangeEnd w:id="54"/>
      <w:r w:rsidR="00C32052">
        <w:rPr>
          <w:rStyle w:val="Verwijzingopmerking"/>
        </w:rPr>
        <w:commentReference w:id="54"/>
      </w:r>
      <w:r w:rsidRPr="00CE1E07">
        <w:rPr>
          <w:lang w:val="pt-PT"/>
        </w:rPr>
        <w:t>.</w:t>
      </w:r>
    </w:p>
    <w:p w14:paraId="00C079FF" w14:textId="77777777" w:rsidR="00F27164" w:rsidRDefault="00F27164" w:rsidP="002F3D22">
      <w:pPr>
        <w:pStyle w:val="Kop1"/>
      </w:pPr>
    </w:p>
    <w:p w14:paraId="33C8C4C4" w14:textId="77777777" w:rsidR="00F27164" w:rsidRDefault="00F27164">
      <w:pPr>
        <w:rPr>
          <w:rFonts w:eastAsiaTheme="minorEastAsia"/>
          <w:color w:val="FF0000"/>
          <w:sz w:val="32"/>
          <w:szCs w:val="32"/>
          <w:lang w:val="pt-PT"/>
        </w:rPr>
      </w:pPr>
      <w:r>
        <w:br w:type="page"/>
      </w:r>
    </w:p>
    <w:p w14:paraId="12D14294" w14:textId="0095DC92" w:rsidR="002D7CD8" w:rsidRDefault="00114172" w:rsidP="002F3D22">
      <w:pPr>
        <w:pStyle w:val="Kop1"/>
      </w:pPr>
      <w:bookmarkStart w:id="55" w:name="_Toc509612958"/>
      <w:r>
        <w:lastRenderedPageBreak/>
        <w:t>Wireframe</w:t>
      </w:r>
      <w:r w:rsidR="00B326CF">
        <w:t>s</w:t>
      </w:r>
      <w:bookmarkEnd w:id="55"/>
    </w:p>
    <w:p w14:paraId="1CCDC6C5" w14:textId="77777777" w:rsidR="004E257B" w:rsidRPr="00327094" w:rsidRDefault="004E257B" w:rsidP="004E257B">
      <w:pPr>
        <w:rPr>
          <w:b/>
          <w:lang w:val="pt-PT"/>
        </w:rPr>
      </w:pPr>
      <w:r>
        <w:rPr>
          <w:b/>
          <w:lang w:val="pt-PT"/>
        </w:rPr>
        <w:t xml:space="preserve">Homepage: </w:t>
      </w:r>
    </w:p>
    <w:p w14:paraId="1D4F4790" w14:textId="77777777" w:rsidR="004E257B" w:rsidRDefault="004E257B" w:rsidP="004E257B">
      <w:pPr>
        <w:rPr>
          <w:lang w:val="pt-PT"/>
        </w:rPr>
      </w:pPr>
      <w:r>
        <w:rPr>
          <w:noProof/>
        </w:rPr>
        <w:drawing>
          <wp:inline distT="0" distB="0" distL="0" distR="0" wp14:anchorId="5D2050DB" wp14:editId="3BCAC058">
            <wp:extent cx="5293297" cy="7985760"/>
            <wp:effectExtent l="0" t="0" r="3175" b="0"/>
            <wp:docPr id="1" name="Picture 1" descr="C:\Users\yenth\AppData\Local\Microsoft\Windows\INetCache\Content.Word\1-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enth\AppData\Local\Microsoft\Windows\INetCache\Content.Word\1-Hom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93297" cy="7985760"/>
                    </a:xfrm>
                    <a:prstGeom prst="rect">
                      <a:avLst/>
                    </a:prstGeom>
                    <a:noFill/>
                    <a:ln>
                      <a:noFill/>
                    </a:ln>
                  </pic:spPr>
                </pic:pic>
              </a:graphicData>
            </a:graphic>
          </wp:inline>
        </w:drawing>
      </w:r>
    </w:p>
    <w:p w14:paraId="05792A8B" w14:textId="77777777" w:rsidR="004E257B" w:rsidRDefault="004E257B" w:rsidP="004E257B">
      <w:pPr>
        <w:rPr>
          <w:b/>
          <w:lang w:val="pt-PT"/>
        </w:rPr>
      </w:pPr>
      <w:r>
        <w:rPr>
          <w:b/>
          <w:lang w:val="pt-PT"/>
        </w:rPr>
        <w:br w:type="page"/>
      </w:r>
    </w:p>
    <w:p w14:paraId="1461D810" w14:textId="77777777" w:rsidR="004E257B" w:rsidRDefault="004E257B" w:rsidP="004E257B">
      <w:pPr>
        <w:rPr>
          <w:b/>
          <w:lang w:val="pt-PT"/>
        </w:rPr>
      </w:pPr>
      <w:r>
        <w:rPr>
          <w:b/>
          <w:lang w:val="pt-PT"/>
        </w:rPr>
        <w:lastRenderedPageBreak/>
        <w:t>Setting page:</w:t>
      </w:r>
    </w:p>
    <w:p w14:paraId="08AA8ED2" w14:textId="41576079" w:rsidR="004E257B" w:rsidRDefault="004E257B" w:rsidP="004E257B">
      <w:pPr>
        <w:rPr>
          <w:b/>
          <w:lang w:val="pt-PT"/>
        </w:rPr>
      </w:pPr>
      <w:r>
        <w:rPr>
          <w:b/>
          <w:noProof/>
        </w:rPr>
        <w:drawing>
          <wp:inline distT="0" distB="0" distL="0" distR="0" wp14:anchorId="2BEABBC2" wp14:editId="654C75FD">
            <wp:extent cx="5715000" cy="6858000"/>
            <wp:effectExtent l="0" t="0" r="0" b="0"/>
            <wp:docPr id="298" name="Picture 298" descr="2-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Sett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6858000"/>
                    </a:xfrm>
                    <a:prstGeom prst="rect">
                      <a:avLst/>
                    </a:prstGeom>
                    <a:noFill/>
                    <a:ln>
                      <a:noFill/>
                    </a:ln>
                  </pic:spPr>
                </pic:pic>
              </a:graphicData>
            </a:graphic>
          </wp:inline>
        </w:drawing>
      </w:r>
    </w:p>
    <w:p w14:paraId="1235B9D3" w14:textId="77777777" w:rsidR="004E257B" w:rsidRDefault="004E257B" w:rsidP="004E257B">
      <w:pPr>
        <w:rPr>
          <w:b/>
          <w:lang w:val="pt-PT"/>
        </w:rPr>
      </w:pPr>
      <w:r>
        <w:rPr>
          <w:b/>
          <w:lang w:val="pt-PT"/>
        </w:rPr>
        <w:br w:type="page"/>
      </w:r>
    </w:p>
    <w:p w14:paraId="32269B96" w14:textId="77777777" w:rsidR="004E257B" w:rsidRDefault="004E257B" w:rsidP="004E257B">
      <w:pPr>
        <w:rPr>
          <w:b/>
          <w:lang w:val="pt-PT"/>
        </w:rPr>
      </w:pPr>
      <w:r>
        <w:rPr>
          <w:b/>
          <w:lang w:val="pt-PT"/>
        </w:rPr>
        <w:lastRenderedPageBreak/>
        <w:t>Rules page:</w:t>
      </w:r>
    </w:p>
    <w:p w14:paraId="0E2B8B5C" w14:textId="326507AD" w:rsidR="004E257B" w:rsidRPr="00A55F87" w:rsidRDefault="004E257B" w:rsidP="004E257B">
      <w:pPr>
        <w:rPr>
          <w:b/>
          <w:lang w:val="pt-PT"/>
        </w:rPr>
      </w:pPr>
      <w:r>
        <w:rPr>
          <w:b/>
          <w:noProof/>
        </w:rPr>
        <w:drawing>
          <wp:inline distT="0" distB="0" distL="0" distR="0" wp14:anchorId="6731BB3F" wp14:editId="12C533E8">
            <wp:extent cx="5730240" cy="8161020"/>
            <wp:effectExtent l="0" t="0" r="3810" b="0"/>
            <wp:docPr id="294" name="Picture 294" descr="3-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Rul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8161020"/>
                    </a:xfrm>
                    <a:prstGeom prst="rect">
                      <a:avLst/>
                    </a:prstGeom>
                    <a:noFill/>
                    <a:ln>
                      <a:noFill/>
                    </a:ln>
                  </pic:spPr>
                </pic:pic>
              </a:graphicData>
            </a:graphic>
          </wp:inline>
        </w:drawing>
      </w:r>
    </w:p>
    <w:p w14:paraId="378DEEF0" w14:textId="77777777" w:rsidR="004E257B" w:rsidRDefault="004E257B" w:rsidP="004E257B">
      <w:r>
        <w:br w:type="page"/>
      </w:r>
    </w:p>
    <w:p w14:paraId="5B142E99" w14:textId="77777777" w:rsidR="004E257B" w:rsidRDefault="004E257B" w:rsidP="004E257B">
      <w:pPr>
        <w:rPr>
          <w:b/>
        </w:rPr>
      </w:pPr>
      <w:r>
        <w:rPr>
          <w:b/>
        </w:rPr>
        <w:lastRenderedPageBreak/>
        <w:t>Events page</w:t>
      </w:r>
    </w:p>
    <w:p w14:paraId="304C9360" w14:textId="5C574B29" w:rsidR="004E257B" w:rsidRDefault="004E257B" w:rsidP="004E257B">
      <w:pPr>
        <w:rPr>
          <w:sz w:val="26"/>
        </w:rPr>
      </w:pPr>
      <w:r>
        <w:rPr>
          <w:noProof/>
        </w:rPr>
        <w:drawing>
          <wp:inline distT="0" distB="0" distL="0" distR="0" wp14:anchorId="79E93B72" wp14:editId="07016A4A">
            <wp:extent cx="3284220" cy="7360920"/>
            <wp:effectExtent l="0" t="0" r="0" b="0"/>
            <wp:docPr id="293" name="Picture 293" descr="4-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4-Event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84220" cy="7360920"/>
                    </a:xfrm>
                    <a:prstGeom prst="rect">
                      <a:avLst/>
                    </a:prstGeom>
                    <a:noFill/>
                    <a:ln>
                      <a:noFill/>
                    </a:ln>
                  </pic:spPr>
                </pic:pic>
              </a:graphicData>
            </a:graphic>
          </wp:inline>
        </w:drawing>
      </w:r>
    </w:p>
    <w:p w14:paraId="04BEA405" w14:textId="77777777" w:rsidR="004E257B" w:rsidRDefault="004E257B" w:rsidP="004E257B">
      <w:pPr>
        <w:rPr>
          <w:sz w:val="26"/>
        </w:rPr>
      </w:pPr>
      <w:r>
        <w:rPr>
          <w:sz w:val="26"/>
        </w:rPr>
        <w:br w:type="page"/>
      </w:r>
    </w:p>
    <w:p w14:paraId="20A6F4A3" w14:textId="77777777" w:rsidR="004E257B" w:rsidRDefault="004E257B" w:rsidP="004E257B">
      <w:pPr>
        <w:rPr>
          <w:b/>
        </w:rPr>
      </w:pPr>
      <w:r>
        <w:rPr>
          <w:b/>
        </w:rPr>
        <w:lastRenderedPageBreak/>
        <w:t>Activities page:</w:t>
      </w:r>
    </w:p>
    <w:p w14:paraId="4003DA1F" w14:textId="09F3D45B" w:rsidR="004E257B" w:rsidRDefault="004E257B" w:rsidP="004E257B">
      <w:r>
        <w:rPr>
          <w:noProof/>
        </w:rPr>
        <w:drawing>
          <wp:inline distT="0" distB="0" distL="0" distR="0" wp14:anchorId="039A8346" wp14:editId="2E017BB7">
            <wp:extent cx="5722620" cy="4069080"/>
            <wp:effectExtent l="0" t="0" r="0" b="7620"/>
            <wp:docPr id="289" name="Picture 289" descr="5-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Activiti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2620" cy="4069080"/>
                    </a:xfrm>
                    <a:prstGeom prst="rect">
                      <a:avLst/>
                    </a:prstGeom>
                    <a:noFill/>
                    <a:ln>
                      <a:noFill/>
                    </a:ln>
                  </pic:spPr>
                </pic:pic>
              </a:graphicData>
            </a:graphic>
          </wp:inline>
        </w:drawing>
      </w:r>
    </w:p>
    <w:p w14:paraId="6ED3A6FC" w14:textId="77777777" w:rsidR="004E257B" w:rsidRDefault="004E257B" w:rsidP="004E257B">
      <w:r>
        <w:br w:type="page"/>
      </w:r>
    </w:p>
    <w:p w14:paraId="48B9F593" w14:textId="77777777" w:rsidR="004E257B" w:rsidRDefault="004E257B" w:rsidP="004E257B">
      <w:pPr>
        <w:rPr>
          <w:b/>
        </w:rPr>
      </w:pPr>
      <w:r>
        <w:rPr>
          <w:b/>
        </w:rPr>
        <w:lastRenderedPageBreak/>
        <w:t>Food, drinks and loaning items page</w:t>
      </w:r>
    </w:p>
    <w:p w14:paraId="210EF520" w14:textId="480B2D5E" w:rsidR="004E257B" w:rsidRDefault="004E257B" w:rsidP="004E257B">
      <w:r>
        <w:rPr>
          <w:b/>
          <w:noProof/>
        </w:rPr>
        <w:drawing>
          <wp:inline distT="0" distB="0" distL="0" distR="0" wp14:anchorId="59AAB579" wp14:editId="685CB7FC">
            <wp:extent cx="5730240" cy="8267700"/>
            <wp:effectExtent l="0" t="0" r="3810" b="0"/>
            <wp:docPr id="288" name="Picture 288" descr="6-Food_Drinks_Loaning_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6-Food_Drinks_Loaning_Item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240" cy="8267700"/>
                    </a:xfrm>
                    <a:prstGeom prst="rect">
                      <a:avLst/>
                    </a:prstGeom>
                    <a:noFill/>
                    <a:ln>
                      <a:noFill/>
                    </a:ln>
                  </pic:spPr>
                </pic:pic>
              </a:graphicData>
            </a:graphic>
          </wp:inline>
        </w:drawing>
      </w:r>
      <w:r>
        <w:br w:type="page"/>
      </w:r>
    </w:p>
    <w:p w14:paraId="55DE959B" w14:textId="77777777" w:rsidR="004E257B" w:rsidRDefault="004E257B" w:rsidP="004E257B">
      <w:pPr>
        <w:rPr>
          <w:b/>
        </w:rPr>
      </w:pPr>
      <w:r>
        <w:rPr>
          <w:b/>
        </w:rPr>
        <w:lastRenderedPageBreak/>
        <w:t>Games page:</w:t>
      </w:r>
    </w:p>
    <w:p w14:paraId="571E3200" w14:textId="0D32C337" w:rsidR="004E257B" w:rsidRDefault="004E257B" w:rsidP="004E257B">
      <w:r>
        <w:rPr>
          <w:noProof/>
        </w:rPr>
        <w:drawing>
          <wp:inline distT="0" distB="0" distL="0" distR="0" wp14:anchorId="0500C0C5" wp14:editId="05684BDB">
            <wp:extent cx="4411980" cy="8290560"/>
            <wp:effectExtent l="0" t="0" r="7620" b="0"/>
            <wp:docPr id="29" name="Picture 29" descr="7-Fun_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7-Fun_Activiti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11980" cy="8290560"/>
                    </a:xfrm>
                    <a:prstGeom prst="rect">
                      <a:avLst/>
                    </a:prstGeom>
                    <a:noFill/>
                    <a:ln>
                      <a:noFill/>
                    </a:ln>
                  </pic:spPr>
                </pic:pic>
              </a:graphicData>
            </a:graphic>
          </wp:inline>
        </w:drawing>
      </w:r>
    </w:p>
    <w:p w14:paraId="3C7109E9" w14:textId="77777777" w:rsidR="004E257B" w:rsidRDefault="004E257B" w:rsidP="004E257B">
      <w:pPr>
        <w:rPr>
          <w:b/>
        </w:rPr>
      </w:pPr>
      <w:r>
        <w:rPr>
          <w:b/>
        </w:rPr>
        <w:lastRenderedPageBreak/>
        <w:t>Camping page:</w:t>
      </w:r>
    </w:p>
    <w:p w14:paraId="5795F64D" w14:textId="09B9EC0F" w:rsidR="004E257B" w:rsidRDefault="004E257B" w:rsidP="004E257B">
      <w:pPr>
        <w:rPr>
          <w:b/>
        </w:rPr>
      </w:pPr>
      <w:r>
        <w:rPr>
          <w:b/>
          <w:noProof/>
        </w:rPr>
        <w:drawing>
          <wp:inline distT="0" distB="0" distL="0" distR="0" wp14:anchorId="08F008EE" wp14:editId="0C6B416F">
            <wp:extent cx="5722620" cy="6217920"/>
            <wp:effectExtent l="0" t="0" r="0" b="0"/>
            <wp:docPr id="28" name="Picture 28" descr="8-Cam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8-Campi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6217920"/>
                    </a:xfrm>
                    <a:prstGeom prst="rect">
                      <a:avLst/>
                    </a:prstGeom>
                    <a:noFill/>
                    <a:ln>
                      <a:noFill/>
                    </a:ln>
                  </pic:spPr>
                </pic:pic>
              </a:graphicData>
            </a:graphic>
          </wp:inline>
        </w:drawing>
      </w:r>
    </w:p>
    <w:p w14:paraId="2F16CCD4" w14:textId="77777777" w:rsidR="004E257B" w:rsidRDefault="004E257B" w:rsidP="004E257B">
      <w:pPr>
        <w:rPr>
          <w:b/>
        </w:rPr>
      </w:pPr>
      <w:r>
        <w:rPr>
          <w:b/>
        </w:rPr>
        <w:br w:type="page"/>
      </w:r>
    </w:p>
    <w:p w14:paraId="18BCA73A" w14:textId="77777777" w:rsidR="004E257B" w:rsidRDefault="004E257B" w:rsidP="004E257B">
      <w:pPr>
        <w:rPr>
          <w:b/>
        </w:rPr>
      </w:pPr>
      <w:r>
        <w:rPr>
          <w:b/>
        </w:rPr>
        <w:lastRenderedPageBreak/>
        <w:t>News page:</w:t>
      </w:r>
    </w:p>
    <w:p w14:paraId="1868171E" w14:textId="77777777" w:rsidR="004E257B" w:rsidRDefault="004E257B" w:rsidP="004E257B">
      <w:r>
        <w:rPr>
          <w:b/>
          <w:noProof/>
        </w:rPr>
        <w:drawing>
          <wp:inline distT="0" distB="0" distL="0" distR="0" wp14:anchorId="6C41C130" wp14:editId="319D4ABF">
            <wp:extent cx="4251960" cy="6957060"/>
            <wp:effectExtent l="0" t="0" r="0" b="0"/>
            <wp:docPr id="2" name="Picture 2" descr="C:\Users\yenth\AppData\Local\Microsoft\Windows\INetCache\Content.Word\9-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enth\AppData\Local\Microsoft\Windows\INetCache\Content.Word\9-New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51960" cy="6957060"/>
                    </a:xfrm>
                    <a:prstGeom prst="rect">
                      <a:avLst/>
                    </a:prstGeom>
                    <a:noFill/>
                    <a:ln>
                      <a:noFill/>
                    </a:ln>
                  </pic:spPr>
                </pic:pic>
              </a:graphicData>
            </a:graphic>
          </wp:inline>
        </w:drawing>
      </w:r>
      <w:r>
        <w:t xml:space="preserve"> </w:t>
      </w:r>
      <w:r>
        <w:br w:type="page"/>
      </w:r>
    </w:p>
    <w:p w14:paraId="6C4B9278" w14:textId="77777777" w:rsidR="004E257B" w:rsidRDefault="004E257B" w:rsidP="004E257B">
      <w:pPr>
        <w:rPr>
          <w:i/>
        </w:rPr>
      </w:pPr>
      <w:r>
        <w:rPr>
          <w:i/>
        </w:rPr>
        <w:lastRenderedPageBreak/>
        <w:t>News – read more:</w:t>
      </w:r>
    </w:p>
    <w:p w14:paraId="2A3EE4C1" w14:textId="4A12BE5B" w:rsidR="004E257B" w:rsidRDefault="004E257B" w:rsidP="004E257B">
      <w:pPr>
        <w:rPr>
          <w:i/>
        </w:rPr>
      </w:pPr>
      <w:r>
        <w:rPr>
          <w:i/>
          <w:noProof/>
        </w:rPr>
        <w:drawing>
          <wp:inline distT="0" distB="0" distL="0" distR="0" wp14:anchorId="7B93513F" wp14:editId="5991D12E">
            <wp:extent cx="5722620" cy="5798820"/>
            <wp:effectExtent l="0" t="0" r="0" b="0"/>
            <wp:docPr id="27" name="Picture 27" descr="10-News_Read_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News_Read_Mor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5798820"/>
                    </a:xfrm>
                    <a:prstGeom prst="rect">
                      <a:avLst/>
                    </a:prstGeom>
                    <a:noFill/>
                    <a:ln>
                      <a:noFill/>
                    </a:ln>
                  </pic:spPr>
                </pic:pic>
              </a:graphicData>
            </a:graphic>
          </wp:inline>
        </w:drawing>
      </w:r>
    </w:p>
    <w:p w14:paraId="49DA8DD0" w14:textId="77777777" w:rsidR="004E257B" w:rsidRDefault="004E257B" w:rsidP="004E257B">
      <w:pPr>
        <w:rPr>
          <w:i/>
        </w:rPr>
      </w:pPr>
      <w:r>
        <w:rPr>
          <w:i/>
        </w:rPr>
        <w:br w:type="page"/>
      </w:r>
    </w:p>
    <w:p w14:paraId="607F4C43" w14:textId="385CB7AF" w:rsidR="004E257B" w:rsidRDefault="004E257B" w:rsidP="004E257B">
      <w:pPr>
        <w:rPr>
          <w:b/>
        </w:rPr>
      </w:pPr>
      <w:r>
        <w:rPr>
          <w:b/>
        </w:rPr>
        <w:lastRenderedPageBreak/>
        <w:t>About page:</w:t>
      </w:r>
      <w:r>
        <w:rPr>
          <w:b/>
          <w:noProof/>
        </w:rPr>
        <w:drawing>
          <wp:inline distT="0" distB="0" distL="0" distR="0" wp14:anchorId="5DA0E654" wp14:editId="47DB0507">
            <wp:extent cx="5722620" cy="7741920"/>
            <wp:effectExtent l="0" t="0" r="0" b="0"/>
            <wp:docPr id="20" name="Picture 20" descr="11-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1-Inf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7741920"/>
                    </a:xfrm>
                    <a:prstGeom prst="rect">
                      <a:avLst/>
                    </a:prstGeom>
                    <a:noFill/>
                    <a:ln>
                      <a:noFill/>
                    </a:ln>
                  </pic:spPr>
                </pic:pic>
              </a:graphicData>
            </a:graphic>
          </wp:inline>
        </w:drawing>
      </w:r>
      <w:r>
        <w:rPr>
          <w:b/>
        </w:rPr>
        <w:br w:type="page"/>
      </w:r>
    </w:p>
    <w:p w14:paraId="0E9D8F2B" w14:textId="77777777" w:rsidR="004E257B" w:rsidRDefault="004E257B" w:rsidP="004E257B">
      <w:pPr>
        <w:rPr>
          <w:b/>
        </w:rPr>
      </w:pPr>
      <w:r>
        <w:rPr>
          <w:b/>
        </w:rPr>
        <w:lastRenderedPageBreak/>
        <w:t>Login page:</w:t>
      </w:r>
    </w:p>
    <w:p w14:paraId="4D8A1C84" w14:textId="02F28EC3" w:rsidR="004E257B" w:rsidRDefault="004E257B" w:rsidP="004E257B">
      <w:r>
        <w:rPr>
          <w:noProof/>
        </w:rPr>
        <w:drawing>
          <wp:inline distT="0" distB="0" distL="0" distR="0" wp14:anchorId="00B11BE1" wp14:editId="6882F4B4">
            <wp:extent cx="3459480" cy="3810000"/>
            <wp:effectExtent l="0" t="0" r="7620" b="0"/>
            <wp:docPr id="11" name="Picture 11" descr="12-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Logi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59480" cy="3810000"/>
                    </a:xfrm>
                    <a:prstGeom prst="rect">
                      <a:avLst/>
                    </a:prstGeom>
                    <a:noFill/>
                    <a:ln>
                      <a:noFill/>
                    </a:ln>
                  </pic:spPr>
                </pic:pic>
              </a:graphicData>
            </a:graphic>
          </wp:inline>
        </w:drawing>
      </w:r>
    </w:p>
    <w:p w14:paraId="4674E120" w14:textId="77777777" w:rsidR="004E257B" w:rsidRDefault="004E257B" w:rsidP="004E257B">
      <w:r>
        <w:br w:type="page"/>
      </w:r>
    </w:p>
    <w:p w14:paraId="0CED550E" w14:textId="77777777" w:rsidR="004E257B" w:rsidRDefault="004E257B" w:rsidP="004E257B">
      <w:pPr>
        <w:rPr>
          <w:b/>
        </w:rPr>
      </w:pPr>
      <w:r>
        <w:rPr>
          <w:b/>
        </w:rPr>
        <w:lastRenderedPageBreak/>
        <w:t>Sign up page:</w:t>
      </w:r>
    </w:p>
    <w:p w14:paraId="07E4B80E" w14:textId="77777777" w:rsidR="004E257B" w:rsidRDefault="004E257B" w:rsidP="004E257B">
      <w:pPr>
        <w:rPr>
          <w:b/>
        </w:rPr>
      </w:pPr>
      <w:r>
        <w:rPr>
          <w:b/>
          <w:noProof/>
        </w:rPr>
        <w:drawing>
          <wp:inline distT="0" distB="0" distL="0" distR="0" wp14:anchorId="7A49420C" wp14:editId="6777BD32">
            <wp:extent cx="3723251" cy="6873240"/>
            <wp:effectExtent l="0" t="0" r="0" b="3810"/>
            <wp:docPr id="7" name="Picture 7" descr="C:\Users\yenth\AppData\Local\Microsoft\Windows\INetCache\Content.Word\13-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yenth\AppData\Local\Microsoft\Windows\INetCache\Content.Word\13-Sign_Up.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23251" cy="6873240"/>
                    </a:xfrm>
                    <a:prstGeom prst="rect">
                      <a:avLst/>
                    </a:prstGeom>
                    <a:noFill/>
                    <a:ln>
                      <a:noFill/>
                    </a:ln>
                  </pic:spPr>
                </pic:pic>
              </a:graphicData>
            </a:graphic>
          </wp:inline>
        </w:drawing>
      </w:r>
    </w:p>
    <w:p w14:paraId="6C75ACE0" w14:textId="77777777" w:rsidR="004E257B" w:rsidRDefault="004E257B" w:rsidP="004E257B">
      <w:pPr>
        <w:rPr>
          <w:b/>
        </w:rPr>
      </w:pPr>
      <w:r>
        <w:rPr>
          <w:b/>
        </w:rPr>
        <w:br w:type="page"/>
      </w:r>
    </w:p>
    <w:p w14:paraId="79760BA0" w14:textId="77777777" w:rsidR="004E257B" w:rsidRDefault="004E257B" w:rsidP="004E257B">
      <w:r>
        <w:rPr>
          <w:b/>
        </w:rPr>
        <w:lastRenderedPageBreak/>
        <w:t xml:space="preserve">Participant’s information page </w:t>
      </w:r>
      <w:r>
        <w:t>(to show tickets information)</w:t>
      </w:r>
    </w:p>
    <w:p w14:paraId="40A8FBE0" w14:textId="77777777" w:rsidR="004E257B" w:rsidRDefault="004E257B" w:rsidP="004E257B">
      <w:r>
        <w:rPr>
          <w:b/>
          <w:noProof/>
        </w:rPr>
        <w:drawing>
          <wp:inline distT="0" distB="0" distL="0" distR="0" wp14:anchorId="77A20426" wp14:editId="1D860F9B">
            <wp:extent cx="5715000" cy="4168140"/>
            <wp:effectExtent l="0" t="0" r="0" b="3810"/>
            <wp:docPr id="8" name="Picture 8" descr="C:\Users\yenth\AppData\Local\Microsoft\Windows\INetCache\Content.Word\14-Participant_Inf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yenth\AppData\Local\Microsoft\Windows\INetCache\Content.Word\14-Participant_Info_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2DD398DE" w14:textId="77777777" w:rsidR="004E257B" w:rsidRDefault="004E257B" w:rsidP="004E257B">
      <w:pPr>
        <w:rPr>
          <w:rFonts w:eastAsiaTheme="minorEastAsia"/>
          <w:color w:val="FF0000"/>
          <w:sz w:val="32"/>
          <w:szCs w:val="32"/>
          <w:lang w:val="pt-PT"/>
        </w:rPr>
      </w:pPr>
      <w:r>
        <w:br w:type="page"/>
      </w:r>
    </w:p>
    <w:p w14:paraId="299C43FB" w14:textId="77777777" w:rsidR="004E257B" w:rsidRDefault="004E257B" w:rsidP="004E257B">
      <w:r>
        <w:rPr>
          <w:b/>
        </w:rPr>
        <w:lastRenderedPageBreak/>
        <w:t xml:space="preserve">Participant’s information page </w:t>
      </w:r>
      <w:r>
        <w:t>(to show camping information)</w:t>
      </w:r>
    </w:p>
    <w:p w14:paraId="6AE8CB06" w14:textId="04F3D2D3" w:rsidR="004E257B" w:rsidRDefault="004E257B" w:rsidP="004E257B">
      <w:r>
        <w:rPr>
          <w:noProof/>
        </w:rPr>
        <w:drawing>
          <wp:inline distT="0" distB="0" distL="0" distR="0" wp14:anchorId="258747C7" wp14:editId="730E4180">
            <wp:extent cx="5715000" cy="4168140"/>
            <wp:effectExtent l="0" t="0" r="0" b="3810"/>
            <wp:docPr id="10" name="Picture 10" descr="15-Participant_Inf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5-Participant_Info_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7FC19305" w14:textId="77777777" w:rsidR="004E257B" w:rsidRDefault="004E257B" w:rsidP="004E257B">
      <w:r>
        <w:br w:type="page"/>
      </w:r>
    </w:p>
    <w:p w14:paraId="403231F5" w14:textId="77777777" w:rsidR="004E257B" w:rsidRDefault="004E257B" w:rsidP="004E257B">
      <w:pPr>
        <w:rPr>
          <w:b/>
        </w:rPr>
      </w:pPr>
      <w:r>
        <w:rPr>
          <w:b/>
        </w:rPr>
        <w:lastRenderedPageBreak/>
        <w:t>Camping registration page:</w:t>
      </w:r>
    </w:p>
    <w:p w14:paraId="60B369AE" w14:textId="7E6277D4" w:rsidR="004E257B" w:rsidRDefault="004E257B" w:rsidP="004E257B">
      <w:pPr>
        <w:rPr>
          <w:b/>
        </w:rPr>
      </w:pPr>
      <w:r>
        <w:rPr>
          <w:b/>
          <w:noProof/>
        </w:rPr>
        <w:drawing>
          <wp:inline distT="0" distB="0" distL="0" distR="0" wp14:anchorId="51D96A3F" wp14:editId="67889900">
            <wp:extent cx="5722620" cy="5783580"/>
            <wp:effectExtent l="0" t="0" r="0" b="7620"/>
            <wp:docPr id="9" name="Picture 9" descr="16-Camping_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6-Camping_Registe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2620" cy="5783580"/>
                    </a:xfrm>
                    <a:prstGeom prst="rect">
                      <a:avLst/>
                    </a:prstGeom>
                    <a:noFill/>
                    <a:ln>
                      <a:noFill/>
                    </a:ln>
                  </pic:spPr>
                </pic:pic>
              </a:graphicData>
            </a:graphic>
          </wp:inline>
        </w:drawing>
      </w:r>
    </w:p>
    <w:p w14:paraId="5DEA24B5" w14:textId="77777777" w:rsidR="004E257B" w:rsidRDefault="004E257B" w:rsidP="004E257B">
      <w:pPr>
        <w:rPr>
          <w:b/>
        </w:rPr>
      </w:pPr>
      <w:r>
        <w:rPr>
          <w:b/>
        </w:rPr>
        <w:br w:type="page"/>
      </w:r>
    </w:p>
    <w:p w14:paraId="0C183049" w14:textId="77777777" w:rsidR="00C365F7" w:rsidRDefault="004E257B" w:rsidP="00C365F7">
      <w:pPr>
        <w:rPr>
          <w:b/>
        </w:rPr>
      </w:pPr>
      <w:r>
        <w:rPr>
          <w:b/>
        </w:rPr>
        <w:lastRenderedPageBreak/>
        <w:t>Bundles page:</w:t>
      </w:r>
    </w:p>
    <w:p w14:paraId="7370D845" w14:textId="07C7FC50" w:rsidR="002F3D22" w:rsidRPr="00C365F7" w:rsidRDefault="00C365F7" w:rsidP="00C365F7">
      <w:pPr>
        <w:rPr>
          <w:b/>
        </w:rPr>
      </w:pPr>
      <w:r>
        <w:rPr>
          <w:noProof/>
        </w:rPr>
        <w:drawing>
          <wp:inline distT="0" distB="0" distL="0" distR="0" wp14:anchorId="1DF34020" wp14:editId="621E9811">
            <wp:extent cx="5722620" cy="5067300"/>
            <wp:effectExtent l="0" t="0" r="0" b="0"/>
            <wp:docPr id="324" name="Picture 324" descr="C:\Users\yenth\AppData\Local\Microsoft\Windows\INetCache\Content.Word\17-Bund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yenth\AppData\Local\Microsoft\Windows\INetCache\Content.Word\17-Bundle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2620" cy="5067300"/>
                    </a:xfrm>
                    <a:prstGeom prst="rect">
                      <a:avLst/>
                    </a:prstGeom>
                    <a:noFill/>
                    <a:ln>
                      <a:noFill/>
                    </a:ln>
                  </pic:spPr>
                </pic:pic>
              </a:graphicData>
            </a:graphic>
          </wp:inline>
        </w:drawing>
      </w:r>
      <w:r w:rsidR="002D7CD8">
        <w:br w:type="page"/>
      </w:r>
    </w:p>
    <w:p w14:paraId="1E27368C" w14:textId="5D603013" w:rsidR="00E14639" w:rsidRDefault="00741B60" w:rsidP="00741B60">
      <w:pPr>
        <w:pStyle w:val="Kop1"/>
      </w:pPr>
      <w:bookmarkStart w:id="56" w:name="_Toc509612959"/>
      <w:r>
        <w:lastRenderedPageBreak/>
        <w:t>Visual Design</w:t>
      </w:r>
      <w:bookmarkEnd w:id="56"/>
    </w:p>
    <w:p w14:paraId="4A06829A" w14:textId="77777777" w:rsidR="002F3D22" w:rsidRPr="00327094" w:rsidRDefault="002F3D22" w:rsidP="002F3D22">
      <w:pPr>
        <w:rPr>
          <w:b/>
          <w:lang w:val="pt-PT"/>
        </w:rPr>
      </w:pPr>
      <w:r>
        <w:rPr>
          <w:b/>
          <w:lang w:val="pt-PT"/>
        </w:rPr>
        <w:t xml:space="preserve">Homepage: </w:t>
      </w:r>
    </w:p>
    <w:p w14:paraId="76CD1BA5" w14:textId="2CC820DB" w:rsidR="002F3D22" w:rsidRDefault="002F3D22" w:rsidP="002F3D22">
      <w:pPr>
        <w:rPr>
          <w:lang w:val="pt-PT"/>
        </w:rPr>
      </w:pPr>
      <w:r>
        <w:rPr>
          <w:noProof/>
        </w:rPr>
        <w:drawing>
          <wp:inline distT="0" distB="0" distL="0" distR="0" wp14:anchorId="04CF78C5" wp14:editId="1A543D80">
            <wp:extent cx="5288280" cy="7985760"/>
            <wp:effectExtent l="0" t="0" r="7620" b="0"/>
            <wp:docPr id="322" name="Picture 322" descr="C:\Users\yenth\AppData\Local\Microsoft\Windows\INetCache\Content.Word\1-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yenth\AppData\Local\Microsoft\Windows\INetCache\Content.Word\1-Home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88280" cy="7985760"/>
                    </a:xfrm>
                    <a:prstGeom prst="rect">
                      <a:avLst/>
                    </a:prstGeom>
                    <a:noFill/>
                    <a:ln>
                      <a:noFill/>
                    </a:ln>
                  </pic:spPr>
                </pic:pic>
              </a:graphicData>
            </a:graphic>
          </wp:inline>
        </w:drawing>
      </w:r>
    </w:p>
    <w:p w14:paraId="35AA70A5" w14:textId="77777777" w:rsidR="002F3D22" w:rsidRDefault="002F3D22" w:rsidP="002F3D22">
      <w:pPr>
        <w:rPr>
          <w:b/>
          <w:lang w:val="pt-PT"/>
        </w:rPr>
      </w:pPr>
      <w:r>
        <w:rPr>
          <w:b/>
          <w:lang w:val="pt-PT"/>
        </w:rPr>
        <w:br w:type="page"/>
      </w:r>
    </w:p>
    <w:p w14:paraId="66B02C67" w14:textId="77777777" w:rsidR="002F3D22" w:rsidRDefault="002F3D22" w:rsidP="002F3D22">
      <w:pPr>
        <w:rPr>
          <w:b/>
          <w:lang w:val="pt-PT"/>
        </w:rPr>
      </w:pPr>
      <w:r>
        <w:rPr>
          <w:b/>
          <w:lang w:val="pt-PT"/>
        </w:rPr>
        <w:lastRenderedPageBreak/>
        <w:t>Setting page:</w:t>
      </w:r>
    </w:p>
    <w:p w14:paraId="0FA449AE" w14:textId="2DF235A5" w:rsidR="002F3D22" w:rsidRDefault="002F3D22" w:rsidP="002F3D22">
      <w:pPr>
        <w:rPr>
          <w:b/>
          <w:lang w:val="pt-PT"/>
        </w:rPr>
      </w:pPr>
      <w:r>
        <w:rPr>
          <w:b/>
          <w:noProof/>
        </w:rPr>
        <w:drawing>
          <wp:inline distT="0" distB="0" distL="0" distR="0" wp14:anchorId="2658BE89" wp14:editId="69C10BE5">
            <wp:extent cx="5730240" cy="6873240"/>
            <wp:effectExtent l="0" t="0" r="3810" b="3810"/>
            <wp:docPr id="321" name="Picture 321" descr="C:\Users\yenth\AppData\Local\Microsoft\Windows\INetCache\Content.Word\2-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yenth\AppData\Local\Microsoft\Windows\INetCache\Content.Word\2-Setting.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6873240"/>
                    </a:xfrm>
                    <a:prstGeom prst="rect">
                      <a:avLst/>
                    </a:prstGeom>
                    <a:noFill/>
                    <a:ln>
                      <a:noFill/>
                    </a:ln>
                  </pic:spPr>
                </pic:pic>
              </a:graphicData>
            </a:graphic>
          </wp:inline>
        </w:drawing>
      </w:r>
    </w:p>
    <w:p w14:paraId="2CAB5F05" w14:textId="77777777" w:rsidR="002F3D22" w:rsidRDefault="002F3D22" w:rsidP="002F3D22">
      <w:pPr>
        <w:rPr>
          <w:b/>
          <w:lang w:val="pt-PT"/>
        </w:rPr>
      </w:pPr>
      <w:r>
        <w:rPr>
          <w:b/>
          <w:lang w:val="pt-PT"/>
        </w:rPr>
        <w:br w:type="page"/>
      </w:r>
    </w:p>
    <w:p w14:paraId="45690F3E" w14:textId="77777777" w:rsidR="002F3D22" w:rsidRDefault="002F3D22" w:rsidP="002F3D22">
      <w:pPr>
        <w:rPr>
          <w:b/>
          <w:lang w:val="pt-PT"/>
        </w:rPr>
      </w:pPr>
      <w:r>
        <w:rPr>
          <w:b/>
          <w:lang w:val="pt-PT"/>
        </w:rPr>
        <w:lastRenderedPageBreak/>
        <w:t>Rules page:</w:t>
      </w:r>
    </w:p>
    <w:p w14:paraId="6A7AA1DA" w14:textId="79EF3C7C" w:rsidR="002F3D22" w:rsidRPr="00A55F87" w:rsidRDefault="002F3D22" w:rsidP="002F3D22">
      <w:pPr>
        <w:rPr>
          <w:b/>
          <w:lang w:val="pt-PT"/>
        </w:rPr>
      </w:pPr>
      <w:r>
        <w:rPr>
          <w:b/>
          <w:noProof/>
        </w:rPr>
        <w:drawing>
          <wp:inline distT="0" distB="0" distL="0" distR="0" wp14:anchorId="3592649D" wp14:editId="590D9A8F">
            <wp:extent cx="5730240" cy="8168640"/>
            <wp:effectExtent l="0" t="0" r="3810" b="3810"/>
            <wp:docPr id="320" name="Picture 320" descr="C:\Users\yenth\AppData\Local\Microsoft\Windows\INetCache\Content.Word\3-R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yenth\AppData\Local\Microsoft\Windows\INetCache\Content.Word\3-Rule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8168640"/>
                    </a:xfrm>
                    <a:prstGeom prst="rect">
                      <a:avLst/>
                    </a:prstGeom>
                    <a:noFill/>
                    <a:ln>
                      <a:noFill/>
                    </a:ln>
                  </pic:spPr>
                </pic:pic>
              </a:graphicData>
            </a:graphic>
          </wp:inline>
        </w:drawing>
      </w:r>
    </w:p>
    <w:p w14:paraId="7DA00A59" w14:textId="77777777" w:rsidR="002F3D22" w:rsidRDefault="002F3D22" w:rsidP="002F3D22">
      <w:r>
        <w:br w:type="page"/>
      </w:r>
    </w:p>
    <w:p w14:paraId="7FB9F695" w14:textId="77777777" w:rsidR="002F3D22" w:rsidRDefault="002F3D22" w:rsidP="002F3D22">
      <w:pPr>
        <w:rPr>
          <w:b/>
        </w:rPr>
      </w:pPr>
      <w:r>
        <w:rPr>
          <w:b/>
        </w:rPr>
        <w:lastRenderedPageBreak/>
        <w:t>Events page</w:t>
      </w:r>
    </w:p>
    <w:p w14:paraId="1C35B4E2" w14:textId="66FC0FA7" w:rsidR="002F3D22" w:rsidRDefault="002F3D22" w:rsidP="002F3D22">
      <w:pPr>
        <w:rPr>
          <w:sz w:val="26"/>
        </w:rPr>
      </w:pPr>
      <w:r>
        <w:rPr>
          <w:noProof/>
        </w:rPr>
        <w:drawing>
          <wp:inline distT="0" distB="0" distL="0" distR="0" wp14:anchorId="4C2AA284" wp14:editId="26C176EC">
            <wp:extent cx="3733800" cy="8328660"/>
            <wp:effectExtent l="0" t="0" r="0" b="0"/>
            <wp:docPr id="319" name="Picture 319" descr="C:\Users\yenth\AppData\Local\Microsoft\Windows\INetCache\Content.Word\4-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yenth\AppData\Local\Microsoft\Windows\INetCache\Content.Word\4-Event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33800" cy="8328660"/>
                    </a:xfrm>
                    <a:prstGeom prst="rect">
                      <a:avLst/>
                    </a:prstGeom>
                    <a:noFill/>
                    <a:ln>
                      <a:noFill/>
                    </a:ln>
                  </pic:spPr>
                </pic:pic>
              </a:graphicData>
            </a:graphic>
          </wp:inline>
        </w:drawing>
      </w:r>
    </w:p>
    <w:p w14:paraId="5368F43A" w14:textId="77777777" w:rsidR="002F3D22" w:rsidRPr="004E257B" w:rsidRDefault="002F3D22" w:rsidP="002F3D22">
      <w:pPr>
        <w:rPr>
          <w:sz w:val="26"/>
        </w:rPr>
      </w:pPr>
      <w:r>
        <w:rPr>
          <w:sz w:val="26"/>
        </w:rPr>
        <w:br w:type="page"/>
      </w:r>
      <w:r>
        <w:rPr>
          <w:b/>
        </w:rPr>
        <w:lastRenderedPageBreak/>
        <w:t>Activities page:</w:t>
      </w:r>
    </w:p>
    <w:p w14:paraId="7C6E42C3" w14:textId="637F6BB7" w:rsidR="002F3D22" w:rsidRDefault="002F3D22" w:rsidP="002F3D22">
      <w:r>
        <w:rPr>
          <w:noProof/>
        </w:rPr>
        <w:drawing>
          <wp:inline distT="0" distB="0" distL="0" distR="0" wp14:anchorId="1AA986BC" wp14:editId="11757E6A">
            <wp:extent cx="5722620" cy="4069080"/>
            <wp:effectExtent l="0" t="0" r="0" b="7620"/>
            <wp:docPr id="318" name="Picture 318" descr="C:\Users\yenth\AppData\Local\Microsoft\Windows\INetCache\Content.Word\5-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yenth\AppData\Local\Microsoft\Windows\INetCache\Content.Word\5-Activitie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2620" cy="4069080"/>
                    </a:xfrm>
                    <a:prstGeom prst="rect">
                      <a:avLst/>
                    </a:prstGeom>
                    <a:noFill/>
                    <a:ln>
                      <a:noFill/>
                    </a:ln>
                  </pic:spPr>
                </pic:pic>
              </a:graphicData>
            </a:graphic>
          </wp:inline>
        </w:drawing>
      </w:r>
    </w:p>
    <w:p w14:paraId="2D04300C" w14:textId="77777777" w:rsidR="002F3D22" w:rsidRDefault="002F3D22" w:rsidP="002F3D22">
      <w:r>
        <w:br w:type="page"/>
      </w:r>
    </w:p>
    <w:p w14:paraId="14B403EB" w14:textId="77777777" w:rsidR="002F3D22" w:rsidRDefault="002F3D22" w:rsidP="002F3D22">
      <w:pPr>
        <w:rPr>
          <w:b/>
        </w:rPr>
      </w:pPr>
      <w:r>
        <w:rPr>
          <w:b/>
        </w:rPr>
        <w:lastRenderedPageBreak/>
        <w:t>Food, drinks and loaning items page</w:t>
      </w:r>
    </w:p>
    <w:p w14:paraId="590713C1" w14:textId="56DCC6F9" w:rsidR="002F3D22" w:rsidRDefault="002F3D22" w:rsidP="002F3D22">
      <w:r>
        <w:rPr>
          <w:b/>
          <w:noProof/>
        </w:rPr>
        <w:drawing>
          <wp:inline distT="0" distB="0" distL="0" distR="0" wp14:anchorId="74A29989" wp14:editId="78FB2C3B">
            <wp:extent cx="5730240" cy="8275320"/>
            <wp:effectExtent l="0" t="0" r="3810" b="0"/>
            <wp:docPr id="317" name="Picture 317" descr="C:\Users\yenth\AppData\Local\Microsoft\Windows\INetCache\Content.Word\6-Food_Drinks_Loaning_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yenth\AppData\Local\Microsoft\Windows\INetCache\Content.Word\6-Food_Drinks_Loaning_Item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8275320"/>
                    </a:xfrm>
                    <a:prstGeom prst="rect">
                      <a:avLst/>
                    </a:prstGeom>
                    <a:noFill/>
                    <a:ln>
                      <a:noFill/>
                    </a:ln>
                  </pic:spPr>
                </pic:pic>
              </a:graphicData>
            </a:graphic>
          </wp:inline>
        </w:drawing>
      </w:r>
      <w:r>
        <w:br w:type="page"/>
      </w:r>
    </w:p>
    <w:p w14:paraId="7F8DB497" w14:textId="77777777" w:rsidR="002F3D22" w:rsidRDefault="002F3D22" w:rsidP="002F3D22">
      <w:pPr>
        <w:rPr>
          <w:b/>
        </w:rPr>
      </w:pPr>
      <w:r>
        <w:rPr>
          <w:b/>
        </w:rPr>
        <w:lastRenderedPageBreak/>
        <w:t>Games page:</w:t>
      </w:r>
    </w:p>
    <w:p w14:paraId="7A56111E" w14:textId="2FBDB9E0" w:rsidR="002F3D22" w:rsidRDefault="002F3D22" w:rsidP="002F3D22">
      <w:r>
        <w:rPr>
          <w:noProof/>
        </w:rPr>
        <w:drawing>
          <wp:inline distT="0" distB="0" distL="0" distR="0" wp14:anchorId="1CE9024D" wp14:editId="05913C2A">
            <wp:extent cx="4267200" cy="8001000"/>
            <wp:effectExtent l="0" t="0" r="0" b="0"/>
            <wp:docPr id="316" name="Picture 316" descr="C:\Users\yenth\AppData\Local\Microsoft\Windows\INetCache\Content.Word\7-Fun_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yenth\AppData\Local\Microsoft\Windows\INetCache\Content.Word\7-Fun_Activitie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67200" cy="8001000"/>
                    </a:xfrm>
                    <a:prstGeom prst="rect">
                      <a:avLst/>
                    </a:prstGeom>
                    <a:noFill/>
                    <a:ln>
                      <a:noFill/>
                    </a:ln>
                  </pic:spPr>
                </pic:pic>
              </a:graphicData>
            </a:graphic>
          </wp:inline>
        </w:drawing>
      </w:r>
    </w:p>
    <w:p w14:paraId="52DBAD4C" w14:textId="77777777" w:rsidR="002F3D22" w:rsidRDefault="002F3D22" w:rsidP="002F3D22">
      <w:pPr>
        <w:rPr>
          <w:b/>
        </w:rPr>
      </w:pPr>
      <w:r>
        <w:rPr>
          <w:b/>
        </w:rPr>
        <w:br w:type="page"/>
      </w:r>
    </w:p>
    <w:p w14:paraId="5094311F" w14:textId="77777777" w:rsidR="002F3D22" w:rsidRDefault="002F3D22" w:rsidP="002F3D22">
      <w:pPr>
        <w:rPr>
          <w:b/>
        </w:rPr>
      </w:pPr>
      <w:r>
        <w:rPr>
          <w:b/>
        </w:rPr>
        <w:lastRenderedPageBreak/>
        <w:t>Camping page:</w:t>
      </w:r>
    </w:p>
    <w:p w14:paraId="602D5D68" w14:textId="7219873D" w:rsidR="002F3D22" w:rsidRDefault="002F3D22" w:rsidP="002F3D22">
      <w:pPr>
        <w:rPr>
          <w:b/>
        </w:rPr>
      </w:pPr>
      <w:r>
        <w:rPr>
          <w:b/>
          <w:noProof/>
        </w:rPr>
        <w:drawing>
          <wp:inline distT="0" distB="0" distL="0" distR="0" wp14:anchorId="3209FC3F" wp14:editId="23C5B0BA">
            <wp:extent cx="5730240" cy="6225540"/>
            <wp:effectExtent l="0" t="0" r="3810" b="3810"/>
            <wp:docPr id="315" name="Picture 315" descr="C:\Users\yenth\AppData\Local\Microsoft\Windows\INetCache\Content.Word\8-Cam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yenth\AppData\Local\Microsoft\Windows\INetCache\Content.Word\8-Camping.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6225540"/>
                    </a:xfrm>
                    <a:prstGeom prst="rect">
                      <a:avLst/>
                    </a:prstGeom>
                    <a:noFill/>
                    <a:ln>
                      <a:noFill/>
                    </a:ln>
                  </pic:spPr>
                </pic:pic>
              </a:graphicData>
            </a:graphic>
          </wp:inline>
        </w:drawing>
      </w:r>
    </w:p>
    <w:p w14:paraId="4765553E" w14:textId="77777777" w:rsidR="002F3D22" w:rsidRDefault="002F3D22" w:rsidP="002F3D22">
      <w:pPr>
        <w:rPr>
          <w:b/>
        </w:rPr>
      </w:pPr>
      <w:r>
        <w:rPr>
          <w:b/>
        </w:rPr>
        <w:br w:type="page"/>
      </w:r>
    </w:p>
    <w:p w14:paraId="15840C09" w14:textId="77777777" w:rsidR="002F3D22" w:rsidRDefault="002F3D22" w:rsidP="002F3D22">
      <w:pPr>
        <w:rPr>
          <w:b/>
        </w:rPr>
      </w:pPr>
      <w:r>
        <w:rPr>
          <w:b/>
        </w:rPr>
        <w:lastRenderedPageBreak/>
        <w:t>News page:</w:t>
      </w:r>
    </w:p>
    <w:p w14:paraId="05CE66F3" w14:textId="59C3B8DD" w:rsidR="002F3D22" w:rsidRDefault="002F3D22" w:rsidP="002F3D22">
      <w:r>
        <w:rPr>
          <w:b/>
          <w:noProof/>
        </w:rPr>
        <w:drawing>
          <wp:inline distT="0" distB="0" distL="0" distR="0" wp14:anchorId="441EC02C" wp14:editId="0C2A9C88">
            <wp:extent cx="4168140" cy="6835140"/>
            <wp:effectExtent l="0" t="0" r="3810" b="3810"/>
            <wp:docPr id="314" name="Picture 314" descr="C:\Users\yenth\AppData\Local\Microsoft\Windows\INetCache\Content.Word\9-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yenth\AppData\Local\Microsoft\Windows\INetCache\Content.Word\9-New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68140" cy="6835140"/>
                    </a:xfrm>
                    <a:prstGeom prst="rect">
                      <a:avLst/>
                    </a:prstGeom>
                    <a:noFill/>
                    <a:ln>
                      <a:noFill/>
                    </a:ln>
                  </pic:spPr>
                </pic:pic>
              </a:graphicData>
            </a:graphic>
          </wp:inline>
        </w:drawing>
      </w:r>
      <w:r>
        <w:br w:type="page"/>
      </w:r>
    </w:p>
    <w:p w14:paraId="5A503C29" w14:textId="77777777" w:rsidR="002F3D22" w:rsidRDefault="002F3D22" w:rsidP="002F3D22">
      <w:pPr>
        <w:rPr>
          <w:i/>
        </w:rPr>
      </w:pPr>
      <w:r>
        <w:rPr>
          <w:i/>
        </w:rPr>
        <w:lastRenderedPageBreak/>
        <w:t>News – read more:</w:t>
      </w:r>
    </w:p>
    <w:p w14:paraId="5320E076" w14:textId="3F487AF2" w:rsidR="002F3D22" w:rsidRDefault="002F3D22" w:rsidP="002F3D22">
      <w:pPr>
        <w:rPr>
          <w:i/>
        </w:rPr>
      </w:pPr>
      <w:r>
        <w:rPr>
          <w:i/>
          <w:noProof/>
        </w:rPr>
        <w:drawing>
          <wp:inline distT="0" distB="0" distL="0" distR="0" wp14:anchorId="6ABF362B" wp14:editId="31DE7C04">
            <wp:extent cx="5730240" cy="5806440"/>
            <wp:effectExtent l="0" t="0" r="3810" b="3810"/>
            <wp:docPr id="313" name="Picture 313" descr="C:\Users\yenth\AppData\Local\Microsoft\Windows\INetCache\Content.Word\10-News_Read_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yenth\AppData\Local\Microsoft\Windows\INetCache\Content.Word\10-News_Read_More.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0240" cy="5806440"/>
                    </a:xfrm>
                    <a:prstGeom prst="rect">
                      <a:avLst/>
                    </a:prstGeom>
                    <a:noFill/>
                    <a:ln>
                      <a:noFill/>
                    </a:ln>
                  </pic:spPr>
                </pic:pic>
              </a:graphicData>
            </a:graphic>
          </wp:inline>
        </w:drawing>
      </w:r>
    </w:p>
    <w:p w14:paraId="2F4FFA77" w14:textId="77777777" w:rsidR="002F3D22" w:rsidRDefault="002F3D22" w:rsidP="002F3D22">
      <w:pPr>
        <w:rPr>
          <w:i/>
        </w:rPr>
      </w:pPr>
      <w:r>
        <w:rPr>
          <w:i/>
        </w:rPr>
        <w:br w:type="page"/>
      </w:r>
    </w:p>
    <w:p w14:paraId="2A487AC7" w14:textId="407CA025" w:rsidR="002F3D22" w:rsidRDefault="002F3D22" w:rsidP="002F3D22">
      <w:pPr>
        <w:rPr>
          <w:b/>
        </w:rPr>
      </w:pPr>
      <w:r>
        <w:rPr>
          <w:b/>
        </w:rPr>
        <w:lastRenderedPageBreak/>
        <w:t>About page:</w:t>
      </w:r>
      <w:r>
        <w:rPr>
          <w:b/>
          <w:noProof/>
        </w:rPr>
        <w:drawing>
          <wp:inline distT="0" distB="0" distL="0" distR="0" wp14:anchorId="448DF5D3" wp14:editId="738E987B">
            <wp:extent cx="5730240" cy="7749540"/>
            <wp:effectExtent l="0" t="0" r="3810" b="3810"/>
            <wp:docPr id="312" name="Picture 312" descr="C:\Users\yenth\AppData\Local\Microsoft\Windows\INetCache\Content.Word\11-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yenth\AppData\Local\Microsoft\Windows\INetCache\Content.Word\11-Info.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0240" cy="7749540"/>
                    </a:xfrm>
                    <a:prstGeom prst="rect">
                      <a:avLst/>
                    </a:prstGeom>
                    <a:noFill/>
                    <a:ln>
                      <a:noFill/>
                    </a:ln>
                  </pic:spPr>
                </pic:pic>
              </a:graphicData>
            </a:graphic>
          </wp:inline>
        </w:drawing>
      </w:r>
      <w:r>
        <w:rPr>
          <w:b/>
        </w:rPr>
        <w:t xml:space="preserve"> </w:t>
      </w:r>
      <w:r>
        <w:rPr>
          <w:b/>
        </w:rPr>
        <w:br w:type="page"/>
      </w:r>
    </w:p>
    <w:p w14:paraId="399AEC13" w14:textId="77777777" w:rsidR="002F3D22" w:rsidRDefault="002F3D22" w:rsidP="002F3D22">
      <w:pPr>
        <w:rPr>
          <w:b/>
        </w:rPr>
      </w:pPr>
      <w:r>
        <w:rPr>
          <w:b/>
        </w:rPr>
        <w:lastRenderedPageBreak/>
        <w:t>Login page:</w:t>
      </w:r>
    </w:p>
    <w:p w14:paraId="075F6F32" w14:textId="498BD609" w:rsidR="002F3D22" w:rsidRDefault="002F3D22" w:rsidP="002F3D22">
      <w:r>
        <w:rPr>
          <w:noProof/>
        </w:rPr>
        <w:drawing>
          <wp:inline distT="0" distB="0" distL="0" distR="0" wp14:anchorId="151C7034" wp14:editId="1BD4B0B5">
            <wp:extent cx="5715000" cy="4701540"/>
            <wp:effectExtent l="0" t="0" r="0" b="3810"/>
            <wp:docPr id="311" name="Picture 311" descr="C:\Users\yenth\AppData\Local\Microsoft\Windows\INetCache\Content.Word\12-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yenth\AppData\Local\Microsoft\Windows\INetCache\Content.Word\12-Logi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4701540"/>
                    </a:xfrm>
                    <a:prstGeom prst="rect">
                      <a:avLst/>
                    </a:prstGeom>
                    <a:noFill/>
                    <a:ln>
                      <a:noFill/>
                    </a:ln>
                  </pic:spPr>
                </pic:pic>
              </a:graphicData>
            </a:graphic>
          </wp:inline>
        </w:drawing>
      </w:r>
    </w:p>
    <w:p w14:paraId="73397FEB" w14:textId="77777777" w:rsidR="002F3D22" w:rsidRDefault="002F3D22" w:rsidP="002F3D22">
      <w:r>
        <w:br w:type="page"/>
      </w:r>
    </w:p>
    <w:p w14:paraId="7FED4165" w14:textId="77777777" w:rsidR="002F3D22" w:rsidRDefault="002F3D22" w:rsidP="002F3D22">
      <w:pPr>
        <w:rPr>
          <w:b/>
        </w:rPr>
      </w:pPr>
      <w:r>
        <w:rPr>
          <w:b/>
        </w:rPr>
        <w:lastRenderedPageBreak/>
        <w:t>Sign up page:</w:t>
      </w:r>
    </w:p>
    <w:p w14:paraId="4BF2B69A" w14:textId="3474E655" w:rsidR="002F3D22" w:rsidRDefault="002F3D22" w:rsidP="002F3D22">
      <w:pPr>
        <w:rPr>
          <w:b/>
        </w:rPr>
      </w:pPr>
      <w:r>
        <w:rPr>
          <w:b/>
          <w:noProof/>
        </w:rPr>
        <w:drawing>
          <wp:inline distT="0" distB="0" distL="0" distR="0" wp14:anchorId="7F09387A" wp14:editId="3D2AF7E5">
            <wp:extent cx="5722620" cy="6545580"/>
            <wp:effectExtent l="0" t="0" r="0" b="7620"/>
            <wp:docPr id="307" name="Picture 307" descr="C:\Users\yenth\AppData\Local\Microsoft\Windows\INetCache\Content.Word\13-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yenth\AppData\Local\Microsoft\Windows\INetCache\Content.Word\13-Sign_U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2620" cy="6545580"/>
                    </a:xfrm>
                    <a:prstGeom prst="rect">
                      <a:avLst/>
                    </a:prstGeom>
                    <a:noFill/>
                    <a:ln>
                      <a:noFill/>
                    </a:ln>
                  </pic:spPr>
                </pic:pic>
              </a:graphicData>
            </a:graphic>
          </wp:inline>
        </w:drawing>
      </w:r>
    </w:p>
    <w:p w14:paraId="395415FA" w14:textId="77777777" w:rsidR="002F3D22" w:rsidRDefault="002F3D22" w:rsidP="002F3D22">
      <w:pPr>
        <w:rPr>
          <w:b/>
        </w:rPr>
      </w:pPr>
      <w:r>
        <w:rPr>
          <w:b/>
        </w:rPr>
        <w:br w:type="page"/>
      </w:r>
    </w:p>
    <w:p w14:paraId="69DBDE1A" w14:textId="77777777" w:rsidR="002F3D22" w:rsidRDefault="002F3D22" w:rsidP="002F3D22">
      <w:r>
        <w:rPr>
          <w:b/>
        </w:rPr>
        <w:lastRenderedPageBreak/>
        <w:t xml:space="preserve">Participant’s information page </w:t>
      </w:r>
      <w:r>
        <w:t>(to show tickets information)</w:t>
      </w:r>
    </w:p>
    <w:p w14:paraId="32E473D2" w14:textId="3914EE0B" w:rsidR="002F3D22" w:rsidRDefault="002F3D22" w:rsidP="002F3D22">
      <w:r>
        <w:rPr>
          <w:b/>
          <w:noProof/>
        </w:rPr>
        <w:drawing>
          <wp:inline distT="0" distB="0" distL="0" distR="0" wp14:anchorId="1FC8AC5D" wp14:editId="594EA4CB">
            <wp:extent cx="5715000" cy="4168140"/>
            <wp:effectExtent l="0" t="0" r="0" b="3810"/>
            <wp:docPr id="303" name="Picture 303" descr="C:\Users\yenth\AppData\Local\Microsoft\Windows\INetCache\Content.Word\14-Participant_Inf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yenth\AppData\Local\Microsoft\Windows\INetCache\Content.Word\14-Participant_Info_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013C1A1B" w14:textId="77777777" w:rsidR="002F3D22" w:rsidRDefault="002F3D22" w:rsidP="002F3D22">
      <w:pPr>
        <w:rPr>
          <w:rFonts w:eastAsiaTheme="minorEastAsia"/>
          <w:color w:val="FF0000"/>
          <w:sz w:val="32"/>
          <w:szCs w:val="32"/>
          <w:lang w:val="pt-PT"/>
        </w:rPr>
      </w:pPr>
      <w:r>
        <w:br w:type="page"/>
      </w:r>
    </w:p>
    <w:p w14:paraId="79C236FA" w14:textId="77777777" w:rsidR="002F3D22" w:rsidRDefault="002F3D22" w:rsidP="002F3D22">
      <w:r>
        <w:rPr>
          <w:b/>
        </w:rPr>
        <w:lastRenderedPageBreak/>
        <w:t xml:space="preserve">Participant’s information page </w:t>
      </w:r>
      <w:r>
        <w:t>(to show camping information)</w:t>
      </w:r>
    </w:p>
    <w:p w14:paraId="2AC4055E" w14:textId="55580A38" w:rsidR="002F3D22" w:rsidRDefault="002F3D22" w:rsidP="002F3D22">
      <w:r>
        <w:rPr>
          <w:noProof/>
        </w:rPr>
        <w:drawing>
          <wp:inline distT="0" distB="0" distL="0" distR="0" wp14:anchorId="708931FE" wp14:editId="2EC4F782">
            <wp:extent cx="5715000" cy="4168140"/>
            <wp:effectExtent l="0" t="0" r="0" b="3810"/>
            <wp:docPr id="301" name="Picture 301" descr="C:\Users\yenth\AppData\Local\Microsoft\Windows\INetCache\Content.Word\15-Participant_Inf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yenth\AppData\Local\Microsoft\Windows\INetCache\Content.Word\15-Participant_Info_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15000" cy="4168140"/>
                    </a:xfrm>
                    <a:prstGeom prst="rect">
                      <a:avLst/>
                    </a:prstGeom>
                    <a:noFill/>
                    <a:ln>
                      <a:noFill/>
                    </a:ln>
                  </pic:spPr>
                </pic:pic>
              </a:graphicData>
            </a:graphic>
          </wp:inline>
        </w:drawing>
      </w:r>
    </w:p>
    <w:p w14:paraId="3D0E9F6C" w14:textId="77777777" w:rsidR="002F3D22" w:rsidRDefault="002F3D22" w:rsidP="002F3D22">
      <w:r>
        <w:br w:type="page"/>
      </w:r>
    </w:p>
    <w:p w14:paraId="7506B584" w14:textId="77777777" w:rsidR="002F3D22" w:rsidRDefault="002F3D22" w:rsidP="002F3D22">
      <w:pPr>
        <w:rPr>
          <w:b/>
        </w:rPr>
      </w:pPr>
      <w:r>
        <w:rPr>
          <w:b/>
        </w:rPr>
        <w:lastRenderedPageBreak/>
        <w:t>Camping registration page:</w:t>
      </w:r>
    </w:p>
    <w:p w14:paraId="1D6E8D81" w14:textId="1F9C7E6F" w:rsidR="002F3D22" w:rsidRDefault="002F3D22" w:rsidP="002F3D22">
      <w:pPr>
        <w:rPr>
          <w:b/>
        </w:rPr>
      </w:pPr>
      <w:r>
        <w:rPr>
          <w:b/>
          <w:noProof/>
        </w:rPr>
        <w:drawing>
          <wp:inline distT="0" distB="0" distL="0" distR="0" wp14:anchorId="5A4FBEAE" wp14:editId="26658498">
            <wp:extent cx="5730240" cy="5791200"/>
            <wp:effectExtent l="0" t="0" r="3810" b="0"/>
            <wp:docPr id="300" name="Picture 300" descr="C:\Users\yenth\AppData\Local\Microsoft\Windows\INetCache\Content.Word\16-Camping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yenth\AppData\Local\Microsoft\Windows\INetCache\Content.Word\16-Camping_Registe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5791200"/>
                    </a:xfrm>
                    <a:prstGeom prst="rect">
                      <a:avLst/>
                    </a:prstGeom>
                    <a:noFill/>
                    <a:ln>
                      <a:noFill/>
                    </a:ln>
                  </pic:spPr>
                </pic:pic>
              </a:graphicData>
            </a:graphic>
          </wp:inline>
        </w:drawing>
      </w:r>
    </w:p>
    <w:p w14:paraId="35374DC7" w14:textId="77777777" w:rsidR="002F3D22" w:rsidRDefault="002F3D22" w:rsidP="002F3D22">
      <w:pPr>
        <w:rPr>
          <w:b/>
        </w:rPr>
      </w:pPr>
      <w:r>
        <w:rPr>
          <w:b/>
        </w:rPr>
        <w:br w:type="page"/>
      </w:r>
    </w:p>
    <w:p w14:paraId="25AFA2D0" w14:textId="77777777" w:rsidR="002F3D22" w:rsidRDefault="002F3D22" w:rsidP="002F3D22">
      <w:pPr>
        <w:rPr>
          <w:b/>
        </w:rPr>
      </w:pPr>
      <w:r>
        <w:rPr>
          <w:b/>
        </w:rPr>
        <w:lastRenderedPageBreak/>
        <w:t>Bundles page:</w:t>
      </w:r>
    </w:p>
    <w:p w14:paraId="6C0D8E42" w14:textId="529B3DE2" w:rsidR="00114172" w:rsidRPr="000A205B" w:rsidRDefault="0074500D" w:rsidP="00114172">
      <w:r>
        <w:rPr>
          <w:b/>
          <w:noProof/>
        </w:rPr>
        <w:drawing>
          <wp:inline distT="0" distB="0" distL="0" distR="0" wp14:anchorId="0C0FD6F2" wp14:editId="56B5AB6C">
            <wp:extent cx="5722620" cy="5059680"/>
            <wp:effectExtent l="0" t="0" r="0" b="7620"/>
            <wp:docPr id="299" name="Picture 299" descr="C:\Users\yenth\AppData\Local\Microsoft\Windows\INetCache\Content.Word\17-Bund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yenth\AppData\Local\Microsoft\Windows\INetCache\Content.Word\17-Bundles.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2620" cy="5059680"/>
                    </a:xfrm>
                    <a:prstGeom prst="rect">
                      <a:avLst/>
                    </a:prstGeom>
                    <a:noFill/>
                    <a:ln>
                      <a:noFill/>
                    </a:ln>
                  </pic:spPr>
                </pic:pic>
              </a:graphicData>
            </a:graphic>
          </wp:inline>
        </w:drawing>
      </w:r>
    </w:p>
    <w:sectPr w:rsidR="00114172" w:rsidRPr="000A205B" w:rsidSect="001C68F7">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erald Hilderink" w:date="2018-04-19T10:38:00Z" w:initials="GH">
    <w:p w14:paraId="30877665" w14:textId="0218A83B" w:rsidR="00DD1E17" w:rsidRDefault="00DD1E17">
      <w:pPr>
        <w:pStyle w:val="Tekstopmerking"/>
      </w:pPr>
      <w:r>
        <w:rPr>
          <w:rStyle w:val="Verwijzingopmerking"/>
        </w:rPr>
        <w:annotationRef/>
      </w:r>
      <w:r>
        <w:t>- I like the tiles approach.</w:t>
      </w:r>
    </w:p>
    <w:p w14:paraId="06FA819B" w14:textId="7E477D6C" w:rsidR="00DD1E17" w:rsidRDefault="00DD1E17">
      <w:pPr>
        <w:pStyle w:val="Tekstopmerking"/>
      </w:pPr>
      <w:r>
        <w:t xml:space="preserve">- </w:t>
      </w:r>
      <w:r w:rsidR="00714229">
        <w:t>Note:</w:t>
      </w:r>
    </w:p>
    <w:p w14:paraId="17A3876E" w14:textId="778F4FB7" w:rsidR="00714229" w:rsidRDefault="00714229">
      <w:pPr>
        <w:pStyle w:val="Tekstopmerking"/>
      </w:pPr>
    </w:p>
    <w:p w14:paraId="3E8C4DF8" w14:textId="77777777" w:rsidR="00714229" w:rsidRDefault="00714229" w:rsidP="00714229">
      <w:pPr>
        <w:pStyle w:val="Tekstopmerking"/>
      </w:pPr>
      <w:r>
        <w:t>The focus is here on the output of the applications. I think, the focus should be on the processes that are going on during/before/after the event. The application needs to support these processes, not the opposite. The application contributes to making the processes simpler, faster and less error-prone. The data on the screen are the attributes that are the input for processes. E.g. why do we need an overview? What process needs this overview as its input? This is an important question!</w:t>
      </w:r>
    </w:p>
    <w:p w14:paraId="2797EFE6" w14:textId="77777777" w:rsidR="00714229" w:rsidRDefault="00714229" w:rsidP="00714229">
      <w:pPr>
        <w:pStyle w:val="Tekstopmerking"/>
      </w:pPr>
    </w:p>
    <w:p w14:paraId="4FF207A1" w14:textId="0ADB0501" w:rsidR="00714229" w:rsidRDefault="00714229" w:rsidP="00714229">
      <w:pPr>
        <w:pStyle w:val="Tekstopmerking"/>
      </w:pPr>
      <w:r>
        <w:t>The reasoning from the processes towards the design of the application is a best approach. The client knows everything about the processes.</w:t>
      </w:r>
      <w:bookmarkStart w:id="1" w:name="_GoBack"/>
      <w:bookmarkEnd w:id="1"/>
    </w:p>
    <w:p w14:paraId="7D900174" w14:textId="77777777" w:rsidR="00DD1E17" w:rsidRDefault="00DD1E17">
      <w:pPr>
        <w:pStyle w:val="Tekstopmerking"/>
      </w:pPr>
    </w:p>
  </w:comment>
  <w:comment w:id="7" w:author="Yến Thanh" w:date="2018-03-24T00:04:00Z" w:initials="YT">
    <w:p w14:paraId="11C0ED57" w14:textId="25E62344" w:rsidR="00CA67A7" w:rsidRDefault="00CA67A7">
      <w:pPr>
        <w:pStyle w:val="Tekstopmerking"/>
      </w:pPr>
      <w:r>
        <w:rPr>
          <w:rStyle w:val="Verwijzingopmerking"/>
        </w:rPr>
        <w:annotationRef/>
      </w:r>
      <w:r>
        <w:t>In your old comments, the whole section of the TOC was highlighted and marked as “Should not be in TOC”. We do not know which one exactly so we keep it as is.</w:t>
      </w:r>
    </w:p>
  </w:comment>
  <w:comment w:id="8" w:author="Gerald Hilderink" w:date="2018-04-19T09:24:00Z" w:initials="GH">
    <w:p w14:paraId="0C081286" w14:textId="37685AEC" w:rsidR="00CA67A7" w:rsidRDefault="00CA67A7">
      <w:pPr>
        <w:pStyle w:val="Tekstopmerking"/>
      </w:pPr>
      <w:r>
        <w:rPr>
          <w:rStyle w:val="Verwijzingopmerking"/>
        </w:rPr>
        <w:annotationRef/>
      </w:r>
      <w:r>
        <w:t>Start the TOC on a new Section. See menu -&gt;Layout-&gt;Page break. Create a new TOC for the second section. Version History will not show up in TOC.</w:t>
      </w:r>
    </w:p>
  </w:comment>
  <w:comment w:id="10" w:author="Gerald Hilderink" w:date="2018-04-19T09:34:00Z" w:initials="GH">
    <w:p w14:paraId="70511F20" w14:textId="2810C383" w:rsidR="00CA67A7" w:rsidRDefault="00CA67A7">
      <w:pPr>
        <w:pStyle w:val="Tekstopmerking"/>
      </w:pPr>
      <w:r>
        <w:rPr>
          <w:rStyle w:val="Verwijzingopmerking"/>
        </w:rPr>
        <w:annotationRef/>
      </w:r>
      <w:r>
        <w:t>Personnel? Or do you mean the inventory of drinks, food and rentals?</w:t>
      </w:r>
    </w:p>
  </w:comment>
  <w:comment w:id="11" w:author="Gerald Hilderink" w:date="2018-04-19T09:35:00Z" w:initials="GH">
    <w:p w14:paraId="26294159" w14:textId="393AB511" w:rsidR="00CA67A7" w:rsidRDefault="00CA67A7">
      <w:pPr>
        <w:pStyle w:val="Tekstopmerking"/>
      </w:pPr>
      <w:r>
        <w:rPr>
          <w:rStyle w:val="Verwijzingopmerking"/>
        </w:rPr>
        <w:annotationRef/>
      </w:r>
      <w:r>
        <w:t>Perhaps you should explain what this means.</w:t>
      </w:r>
    </w:p>
  </w:comment>
  <w:comment w:id="12" w:author="Gerald Hilderink" w:date="2018-04-19T09:37:00Z" w:initials="GH">
    <w:p w14:paraId="1C410F7D" w14:textId="53A35980" w:rsidR="00CA67A7" w:rsidRDefault="00CA67A7">
      <w:pPr>
        <w:pStyle w:val="Tekstopmerking"/>
      </w:pPr>
      <w:r>
        <w:rPr>
          <w:rStyle w:val="Verwijzingopmerking"/>
        </w:rPr>
        <w:annotationRef/>
      </w:r>
      <w:r>
        <w:t>Is this a duplicate? What do you mean by self-service here?</w:t>
      </w:r>
    </w:p>
  </w:comment>
  <w:comment w:id="19" w:author="Gerald Hilderink" w:date="2018-04-19T09:43:00Z" w:initials="GH">
    <w:p w14:paraId="060B0BDD" w14:textId="5FE6B2D9" w:rsidR="00F903E8" w:rsidRDefault="00F903E8">
      <w:pPr>
        <w:pStyle w:val="Tekstopmerking"/>
      </w:pPr>
      <w:r>
        <w:rPr>
          <w:rStyle w:val="Verwijzingopmerking"/>
        </w:rPr>
        <w:annotationRef/>
      </w:r>
      <w:r>
        <w:t>explain</w:t>
      </w:r>
    </w:p>
  </w:comment>
  <w:comment w:id="20" w:author="Gerald Hilderink" w:date="2018-04-19T09:43:00Z" w:initials="GH">
    <w:p w14:paraId="3553C6B8" w14:textId="255697D2" w:rsidR="00F903E8" w:rsidRDefault="00F903E8">
      <w:pPr>
        <w:pStyle w:val="Tekstopmerking"/>
      </w:pPr>
      <w:r>
        <w:rPr>
          <w:rStyle w:val="Verwijzingopmerking"/>
        </w:rPr>
        <w:annotationRef/>
      </w:r>
      <w:r>
        <w:t>What overview?</w:t>
      </w:r>
    </w:p>
  </w:comment>
  <w:comment w:id="21" w:author="Gerald Hilderink" w:date="2018-04-19T09:43:00Z" w:initials="GH">
    <w:p w14:paraId="306812DD" w14:textId="132C0E2D" w:rsidR="00F903E8" w:rsidRDefault="00F903E8">
      <w:pPr>
        <w:pStyle w:val="Tekstopmerking"/>
      </w:pPr>
      <w:r>
        <w:rPr>
          <w:rStyle w:val="Verwijzingopmerking"/>
        </w:rPr>
        <w:annotationRef/>
      </w:r>
      <w:r>
        <w:t>In what way? Do you mean process transactions?</w:t>
      </w:r>
    </w:p>
  </w:comment>
  <w:comment w:id="25" w:author="Gerald Hilderink" w:date="2018-04-19T09:46:00Z" w:initials="GH">
    <w:p w14:paraId="10A481D2" w14:textId="07742E64" w:rsidR="00F903E8" w:rsidRDefault="00F903E8">
      <w:pPr>
        <w:pStyle w:val="Tekstopmerking"/>
      </w:pPr>
      <w:r>
        <w:rPr>
          <w:rStyle w:val="Verwijzingopmerking"/>
        </w:rPr>
        <w:annotationRef/>
      </w:r>
      <w:r>
        <w:t>Firstly, give an introduction. What will I read here?</w:t>
      </w:r>
    </w:p>
  </w:comment>
  <w:comment w:id="26" w:author="Yến Thanh" w:date="2018-03-24T00:02:00Z" w:initials="YT">
    <w:p w14:paraId="7A2B7CAC" w14:textId="3F2F3AD1" w:rsidR="00CA67A7" w:rsidRDefault="00CA67A7">
      <w:pPr>
        <w:pStyle w:val="Tekstopmerking"/>
      </w:pPr>
      <w:r>
        <w:rPr>
          <w:rStyle w:val="Verwijzingopmerking"/>
        </w:rPr>
        <w:annotationRef/>
      </w:r>
      <w:r>
        <w:t xml:space="preserve">We took out the breakeven and profit as we realized businesses may not be willing to disclose that information. Instead, we are thinking about having a statistics section to monitor the cash flow of the event: how much money spent on what and how much money earned from what. This puts strain on the database and is outside the scope of the management of the event, so we want to ask for your advice. </w:t>
      </w:r>
    </w:p>
  </w:comment>
  <w:comment w:id="27" w:author="Gerald Hilderink" w:date="2018-04-19T09:48:00Z" w:initials="GH">
    <w:p w14:paraId="546F629B" w14:textId="379495D8" w:rsidR="00F903E8" w:rsidRDefault="00F903E8">
      <w:pPr>
        <w:pStyle w:val="Tekstopmerking"/>
      </w:pPr>
      <w:r>
        <w:rPr>
          <w:rStyle w:val="Verwijzingopmerking"/>
        </w:rPr>
        <w:annotationRef/>
      </w:r>
      <w:r>
        <w:t>Why not providing the data that is input for finance? So you don’t have to put a financial overview in the applicatio</w:t>
      </w:r>
      <w:r w:rsidR="00F56A16">
        <w:t xml:space="preserve">n. </w:t>
      </w:r>
      <w:r>
        <w:t xml:space="preserve">You don’t know about the prices of products. The number of ticket sales determines finance. </w:t>
      </w:r>
      <w:r w:rsidR="00F56A16">
        <w:t>It also tells you the maximum visitors on the event. The difference between visitors entering and leaving the event tells you how many visitors are in the event. This required info for emergency.</w:t>
      </w:r>
      <w:r>
        <w:t xml:space="preserve"> </w:t>
      </w:r>
      <w:r w:rsidR="00F56A16">
        <w:t>If you report the financial equations that would be fine based on the input from the applications that would be great.</w:t>
      </w:r>
    </w:p>
  </w:comment>
  <w:comment w:id="28" w:author="Gerald Hilderink" w:date="2018-04-19T09:55:00Z" w:initials="GH">
    <w:p w14:paraId="3130FCDD" w14:textId="7ED4727B" w:rsidR="00F56A16" w:rsidRDefault="00F56A16">
      <w:pPr>
        <w:pStyle w:val="Tekstopmerking"/>
      </w:pPr>
      <w:r>
        <w:rPr>
          <w:rStyle w:val="Verwijzingopmerking"/>
        </w:rPr>
        <w:annotationRef/>
      </w:r>
      <w:r>
        <w:t>Please describe what these are. What is the goal of each overview? Or are they described somewhere? Use references. Who is using this application? How useful is this application? Look at the designs, are they really useful? Be critical!</w:t>
      </w:r>
    </w:p>
  </w:comment>
  <w:comment w:id="29" w:author="Gerald Hilderink" w:date="2018-04-19T10:01:00Z" w:initials="GH">
    <w:p w14:paraId="3738CA0D" w14:textId="7AAD4A1C" w:rsidR="00F56A16" w:rsidRDefault="00F56A16">
      <w:pPr>
        <w:pStyle w:val="Tekstopmerking"/>
      </w:pPr>
      <w:r>
        <w:rPr>
          <w:rStyle w:val="Verwijzingopmerking"/>
        </w:rPr>
        <w:annotationRef/>
      </w:r>
      <w:r>
        <w:t xml:space="preserve">You should say this. You need to </w:t>
      </w:r>
      <w:r w:rsidR="00577A27">
        <w:t>describe</w:t>
      </w:r>
      <w:r>
        <w:t xml:space="preserve"> exactly what you will present on the screen.</w:t>
      </w:r>
      <w:r w:rsidR="00577A27">
        <w:t xml:space="preserve"> This is requirements.</w:t>
      </w:r>
    </w:p>
  </w:comment>
  <w:comment w:id="30" w:author="Gerald Hilderink" w:date="2018-04-19T10:02:00Z" w:initials="GH">
    <w:p w14:paraId="6501078F" w14:textId="21AD40B5" w:rsidR="00577A27" w:rsidRDefault="00577A27">
      <w:pPr>
        <w:pStyle w:val="Tekstopmerking"/>
      </w:pPr>
      <w:r>
        <w:rPr>
          <w:rStyle w:val="Verwijzingopmerking"/>
        </w:rPr>
        <w:annotationRef/>
      </w:r>
      <w:r>
        <w:t>I like this!</w:t>
      </w:r>
    </w:p>
  </w:comment>
  <w:comment w:id="31" w:author="Gerald Hilderink" w:date="2018-04-19T10:02:00Z" w:initials="GH">
    <w:p w14:paraId="0E981807" w14:textId="769A867D" w:rsidR="00577A27" w:rsidRDefault="00577A27">
      <w:pPr>
        <w:pStyle w:val="Tekstopmerking"/>
      </w:pPr>
      <w:r>
        <w:rPr>
          <w:rStyle w:val="Verwijzingopmerking"/>
        </w:rPr>
        <w:annotationRef/>
      </w:r>
      <w:r>
        <w:t>Yeah, specify exactly what you show on the screen. The client needs to know and the client will determine what is required.</w:t>
      </w:r>
    </w:p>
  </w:comment>
  <w:comment w:id="32" w:author="Gerald Hilderink" w:date="2018-04-19T10:05:00Z" w:initials="GH">
    <w:p w14:paraId="631B4197" w14:textId="7D5CAD69" w:rsidR="00E108CB" w:rsidRDefault="00577A27" w:rsidP="00E108CB">
      <w:pPr>
        <w:pStyle w:val="Tekstopmerking"/>
      </w:pPr>
      <w:r>
        <w:rPr>
          <w:rStyle w:val="Verwijzingopmerking"/>
        </w:rPr>
        <w:annotationRef/>
      </w:r>
      <w:r w:rsidR="00E108CB">
        <w:t>Make a table:</w:t>
      </w:r>
    </w:p>
    <w:p w14:paraId="33B3AF3D" w14:textId="6C923EEC" w:rsidR="00E108CB" w:rsidRDefault="00E108CB" w:rsidP="00E108CB">
      <w:pPr>
        <w:pStyle w:val="Tekstopmerking"/>
      </w:pPr>
      <w:r>
        <w:t xml:space="preserve">| attribute | Backend process </w:t>
      </w:r>
      <w:r w:rsidR="0094409C">
        <w:rPr>
          <w:noProof/>
        </w:rPr>
        <w:t xml:space="preserve">      |</w:t>
      </w:r>
      <w:r>
        <w:t xml:space="preserve">            </w:t>
      </w:r>
    </w:p>
  </w:comment>
  <w:comment w:id="34" w:author="Gerald Hilderink" w:date="2018-04-19T10:21:00Z" w:initials="GH">
    <w:p w14:paraId="534A88F1" w14:textId="7A146369" w:rsidR="00E108CB" w:rsidRDefault="00E108CB">
      <w:pPr>
        <w:pStyle w:val="Tekstopmerking"/>
      </w:pPr>
      <w:r>
        <w:rPr>
          <w:rStyle w:val="Verwijzingopmerking"/>
        </w:rPr>
        <w:annotationRef/>
      </w:r>
      <w:r>
        <w:t>Work this out.</w:t>
      </w:r>
    </w:p>
  </w:comment>
  <w:comment w:id="36" w:author="Gerald Hilderink" w:date="2018-04-19T10:22:00Z" w:initials="GH">
    <w:p w14:paraId="2EC97A2A" w14:textId="70FCA597" w:rsidR="002A0FD1" w:rsidRDefault="002A0FD1">
      <w:pPr>
        <w:pStyle w:val="Tekstopmerking"/>
      </w:pPr>
      <w:r>
        <w:rPr>
          <w:rStyle w:val="Verwijzingopmerking"/>
        </w:rPr>
        <w:annotationRef/>
      </w:r>
      <w:r>
        <w:t>Is the Booked camps the default tab/button?</w:t>
      </w:r>
    </w:p>
  </w:comment>
  <w:comment w:id="37" w:author="Gerald Hilderink" w:date="2018-04-19T10:24:00Z" w:initials="GH">
    <w:p w14:paraId="5D93861D" w14:textId="77777777" w:rsidR="002A0FD1" w:rsidRDefault="002A0FD1" w:rsidP="002A0FD1">
      <w:pPr>
        <w:pStyle w:val="Tekstopmerking"/>
      </w:pPr>
      <w:r>
        <w:rPr>
          <w:rStyle w:val="Verwijzingopmerking"/>
        </w:rPr>
        <w:annotationRef/>
      </w:r>
      <w:r>
        <w:t>Make a table:</w:t>
      </w:r>
    </w:p>
    <w:p w14:paraId="549309A3" w14:textId="7F8CDFFF" w:rsidR="002A0FD1" w:rsidRDefault="002A0FD1" w:rsidP="002A0FD1">
      <w:pPr>
        <w:pStyle w:val="Tekstopmerking"/>
      </w:pPr>
      <w:r>
        <w:t xml:space="preserve">| attribute | Backend process </w:t>
      </w:r>
      <w:r>
        <w:rPr>
          <w:noProof/>
        </w:rPr>
        <w:t xml:space="preserve">      |</w:t>
      </w:r>
      <w:r>
        <w:t xml:space="preserve">            </w:t>
      </w:r>
    </w:p>
  </w:comment>
  <w:comment w:id="38" w:author="Gerald Hilderink" w:date="2018-04-19T10:24:00Z" w:initials="GH">
    <w:p w14:paraId="749F094F" w14:textId="23DD75A1" w:rsidR="002A0FD1" w:rsidRDefault="002A0FD1">
      <w:pPr>
        <w:pStyle w:val="Tekstopmerking"/>
      </w:pPr>
      <w:r>
        <w:rPr>
          <w:rStyle w:val="Verwijzingopmerking"/>
        </w:rPr>
        <w:annotationRef/>
      </w:r>
      <w:r>
        <w:t>I think the client is more interested in the consumption. The total money earned is an after math, I think.</w:t>
      </w:r>
    </w:p>
  </w:comment>
  <w:comment w:id="39" w:author="Gerald Hilderink" w:date="2018-04-19T10:27:00Z" w:initials="GH">
    <w:p w14:paraId="66BA49C6" w14:textId="586FCECA" w:rsidR="002A0FD1" w:rsidRDefault="002A0FD1">
      <w:pPr>
        <w:pStyle w:val="Tekstopmerking"/>
      </w:pPr>
      <w:r>
        <w:rPr>
          <w:rStyle w:val="Verwijzingopmerking"/>
        </w:rPr>
        <w:annotationRef/>
      </w:r>
      <w:r>
        <w:t>Backend process, see paragraph 3.</w:t>
      </w:r>
    </w:p>
  </w:comment>
  <w:comment w:id="40" w:author="Gerald Hilderink" w:date="2018-04-19T10:27:00Z" w:initials="GH">
    <w:p w14:paraId="242B42DE" w14:textId="124F4BAF" w:rsidR="002A0FD1" w:rsidRDefault="002A0FD1">
      <w:pPr>
        <w:pStyle w:val="Tekstopmerking"/>
      </w:pPr>
      <w:r>
        <w:rPr>
          <w:rStyle w:val="Verwijzingopmerking"/>
        </w:rPr>
        <w:annotationRef/>
      </w:r>
      <w:r>
        <w:t>Backend process, see paragraph 3.</w:t>
      </w:r>
    </w:p>
  </w:comment>
  <w:comment w:id="44" w:author="Gerald Hilderink" w:date="2018-04-19T10:29:00Z" w:initials="GH">
    <w:p w14:paraId="0CE23F2F" w14:textId="7694F1F4" w:rsidR="002A0FD1" w:rsidRDefault="002A0FD1">
      <w:pPr>
        <w:pStyle w:val="Tekstopmerking"/>
      </w:pPr>
      <w:r>
        <w:rPr>
          <w:rStyle w:val="Verwijzingopmerking"/>
        </w:rPr>
        <w:annotationRef/>
      </w:r>
      <w:r>
        <w:t>Who is the user or are the users? Why one App and why not multiple apps? Look at it as a distributed system.</w:t>
      </w:r>
    </w:p>
  </w:comment>
  <w:comment w:id="45" w:author="Gerald Hilderink" w:date="2018-04-19T10:34:00Z" w:initials="GH">
    <w:p w14:paraId="630D378D" w14:textId="4B3BB271" w:rsidR="005D5DEE" w:rsidRDefault="005D5DEE">
      <w:pPr>
        <w:pStyle w:val="Tekstopmerking"/>
      </w:pPr>
      <w:r>
        <w:rPr>
          <w:rStyle w:val="Verwijzingopmerking"/>
        </w:rPr>
        <w:annotationRef/>
      </w:r>
      <w:r>
        <w:t>How do you get the picture of the visitor? Is this necessary?</w:t>
      </w:r>
    </w:p>
  </w:comment>
  <w:comment w:id="46" w:author="Gerald Hilderink" w:date="2018-04-19T10:32:00Z" w:initials="GH">
    <w:p w14:paraId="02668AB9" w14:textId="77777777" w:rsidR="005D5DEE" w:rsidRDefault="005D5DEE">
      <w:pPr>
        <w:pStyle w:val="Tekstopmerking"/>
      </w:pPr>
      <w:r>
        <w:rPr>
          <w:rStyle w:val="Verwijzingopmerking"/>
        </w:rPr>
        <w:annotationRef/>
      </w:r>
      <w:r>
        <w:t>You need to be exact. What will happen? What is the process? Does the visitor needs to go to the Cashier and is there a different App to purchase a ticket? How does this work? And how does the system support this process?</w:t>
      </w:r>
    </w:p>
    <w:p w14:paraId="26858FA7" w14:textId="77777777" w:rsidR="005D5DEE" w:rsidRDefault="005D5DEE">
      <w:pPr>
        <w:pStyle w:val="Tekstopmerking"/>
      </w:pPr>
    </w:p>
    <w:p w14:paraId="3F4D7464" w14:textId="04FC8580" w:rsidR="005D5DEE" w:rsidRDefault="005D5DEE">
      <w:pPr>
        <w:pStyle w:val="Tekstopmerking"/>
      </w:pPr>
      <w:r>
        <w:t>BTW this a front-end process.</w:t>
      </w:r>
    </w:p>
  </w:comment>
  <w:comment w:id="47" w:author="Gerald Hilderink" w:date="2018-04-19T10:37:00Z" w:initials="GH">
    <w:p w14:paraId="46E33685" w14:textId="1E5DD7A1" w:rsidR="00DD1E17" w:rsidRDefault="00DD1E17">
      <w:pPr>
        <w:pStyle w:val="Tekstopmerking"/>
      </w:pPr>
      <w:r>
        <w:rPr>
          <w:rStyle w:val="Verwijzingopmerking"/>
        </w:rPr>
        <w:annotationRef/>
      </w:r>
      <w:r>
        <w:t>collect</w:t>
      </w:r>
    </w:p>
  </w:comment>
  <w:comment w:id="48" w:author="Gerald Hilderink" w:date="2018-04-19T10:41:00Z" w:initials="GH">
    <w:p w14:paraId="7CE3C830" w14:textId="77777777" w:rsidR="00DD1E17" w:rsidRDefault="00DD1E17">
      <w:pPr>
        <w:pStyle w:val="Tekstopmerking"/>
      </w:pPr>
      <w:r>
        <w:rPr>
          <w:rStyle w:val="Verwijzingopmerking"/>
        </w:rPr>
        <w:annotationRef/>
      </w:r>
      <w:r>
        <w:t>Can this be combined as one view?</w:t>
      </w:r>
    </w:p>
    <w:p w14:paraId="6D48EEE5" w14:textId="77777777" w:rsidR="00DD1E17" w:rsidRDefault="00DD1E17">
      <w:pPr>
        <w:pStyle w:val="Tekstopmerking"/>
      </w:pPr>
      <w:r>
        <w:t xml:space="preserve">Left t a listbox with selected products and right buttons to choose the products. </w:t>
      </w:r>
      <w:r w:rsidR="00C678CF">
        <w:t>Selecting a product many times will increment the counter. A remove button will decrement the count. I think this faster and easier than using a count box.</w:t>
      </w:r>
    </w:p>
    <w:p w14:paraId="6A77F11A" w14:textId="77777777" w:rsidR="00C678CF" w:rsidRDefault="00C678CF">
      <w:pPr>
        <w:pStyle w:val="Tekstopmerking"/>
      </w:pPr>
    </w:p>
    <w:p w14:paraId="20EAF7B6" w14:textId="455E1BA0" w:rsidR="00C678CF" w:rsidRDefault="00C678CF">
      <w:pPr>
        <w:pStyle w:val="Tekstopmerking"/>
      </w:pPr>
      <w:r>
        <w:t>What if a touch screen is used?</w:t>
      </w:r>
    </w:p>
  </w:comment>
  <w:comment w:id="49" w:author="Gerald Hilderink" w:date="2018-04-19T10:44:00Z" w:initials="GH">
    <w:p w14:paraId="00056820" w14:textId="77777777" w:rsidR="00C678CF" w:rsidRDefault="00C678CF">
      <w:pPr>
        <w:pStyle w:val="Tekstopmerking"/>
      </w:pPr>
      <w:r>
        <w:rPr>
          <w:rStyle w:val="Verwijzingopmerking"/>
        </w:rPr>
        <w:annotationRef/>
      </w:r>
      <w:r>
        <w:t>Think about a different design that compatible with a touch screen.</w:t>
      </w:r>
    </w:p>
    <w:p w14:paraId="6F68AF6D" w14:textId="77777777" w:rsidR="00C678CF" w:rsidRDefault="00C678CF">
      <w:pPr>
        <w:pStyle w:val="Tekstopmerking"/>
      </w:pPr>
    </w:p>
    <w:p w14:paraId="3C3F2D62" w14:textId="15B42AA7" w:rsidR="00C678CF" w:rsidRDefault="00C678CF">
      <w:pPr>
        <w:pStyle w:val="Tekstopmerking"/>
      </w:pPr>
      <w:r>
        <w:t>Loan duration as input?? Is this realistic? You loan it until you bring it back at the end of the event, I would think. Can you loan something for a day, 1 hour, or 1 minute?</w:t>
      </w:r>
    </w:p>
  </w:comment>
  <w:comment w:id="52" w:author="Gerald Hilderink" w:date="2018-04-19T10:48:00Z" w:initials="GH">
    <w:p w14:paraId="78CB4957" w14:textId="4FF5580C" w:rsidR="00C678CF" w:rsidRDefault="00C678CF">
      <w:pPr>
        <w:pStyle w:val="Tekstopmerking"/>
      </w:pPr>
      <w:r>
        <w:rPr>
          <w:rStyle w:val="Verwijzingopmerking"/>
        </w:rPr>
        <w:annotationRef/>
      </w:r>
      <w:r>
        <w:t>Does this belong to the Setup Document? Or should this be a separate design document?</w:t>
      </w:r>
    </w:p>
  </w:comment>
  <w:comment w:id="53" w:author="Gerald Hilderink" w:date="2018-04-19T10:49:00Z" w:initials="GH">
    <w:p w14:paraId="5BECEE82" w14:textId="05496AF2" w:rsidR="00C32052" w:rsidRDefault="00C678CF">
      <w:pPr>
        <w:pStyle w:val="Tekstopmerking"/>
      </w:pPr>
      <w:r>
        <w:rPr>
          <w:rStyle w:val="Verwijzingopmerking"/>
        </w:rPr>
        <w:annotationRef/>
      </w:r>
      <w:r>
        <w:t>Please explain the entity relation between Visitor and Event. I don’t understand this relation from both directions.</w:t>
      </w:r>
    </w:p>
  </w:comment>
  <w:comment w:id="54" w:author="Gerald Hilderink" w:date="2018-04-19T10:54:00Z" w:initials="GH">
    <w:p w14:paraId="1ABB3280" w14:textId="2599B1FD" w:rsidR="00C32052" w:rsidRPr="00C32052" w:rsidRDefault="00C32052">
      <w:pPr>
        <w:pStyle w:val="Tekstopmerking"/>
        <w:rPr>
          <w:b/>
        </w:rPr>
      </w:pPr>
      <w:r>
        <w:rPr>
          <w:rStyle w:val="Verwijzingopmerking"/>
        </w:rPr>
        <w:annotationRef/>
      </w:r>
      <w:r w:rsidRPr="00C32052">
        <w:rPr>
          <w:b/>
        </w:rPr>
        <w:t>END OF REVIEW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900174" w15:done="0"/>
  <w15:commentEx w15:paraId="11C0ED57" w15:done="0"/>
  <w15:commentEx w15:paraId="0C081286" w15:done="0"/>
  <w15:commentEx w15:paraId="70511F20" w15:done="0"/>
  <w15:commentEx w15:paraId="26294159" w15:done="0"/>
  <w15:commentEx w15:paraId="1C410F7D" w15:done="0"/>
  <w15:commentEx w15:paraId="060B0BDD" w15:done="0"/>
  <w15:commentEx w15:paraId="3553C6B8" w15:done="0"/>
  <w15:commentEx w15:paraId="306812DD" w15:done="0"/>
  <w15:commentEx w15:paraId="10A481D2" w15:done="0"/>
  <w15:commentEx w15:paraId="7A2B7CAC" w15:done="0"/>
  <w15:commentEx w15:paraId="546F629B" w15:paraIdParent="7A2B7CAC" w15:done="0"/>
  <w15:commentEx w15:paraId="3130FCDD" w15:done="0"/>
  <w15:commentEx w15:paraId="3738CA0D" w15:done="0"/>
  <w15:commentEx w15:paraId="6501078F" w15:done="0"/>
  <w15:commentEx w15:paraId="0E981807" w15:done="0"/>
  <w15:commentEx w15:paraId="33B3AF3D" w15:done="0"/>
  <w15:commentEx w15:paraId="534A88F1" w15:done="0"/>
  <w15:commentEx w15:paraId="2EC97A2A" w15:done="0"/>
  <w15:commentEx w15:paraId="549309A3" w15:done="0"/>
  <w15:commentEx w15:paraId="749F094F" w15:done="0"/>
  <w15:commentEx w15:paraId="66BA49C6" w15:done="0"/>
  <w15:commentEx w15:paraId="242B42DE" w15:done="0"/>
  <w15:commentEx w15:paraId="0CE23F2F" w15:done="0"/>
  <w15:commentEx w15:paraId="630D378D" w15:done="0"/>
  <w15:commentEx w15:paraId="3F4D7464" w15:done="0"/>
  <w15:commentEx w15:paraId="46E33685" w15:done="0"/>
  <w15:commentEx w15:paraId="20EAF7B6" w15:done="0"/>
  <w15:commentEx w15:paraId="3C3F2D62" w15:done="0"/>
  <w15:commentEx w15:paraId="78CB4957" w15:done="0"/>
  <w15:commentEx w15:paraId="5BECEE82" w15:done="0"/>
  <w15:commentEx w15:paraId="1ABB328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C0ED57" w16cid:durableId="1E82DDFC"/>
  <w16cid:commentId w16cid:paraId="0C081286" w16cid:durableId="1E82DEBA"/>
  <w16cid:commentId w16cid:paraId="70511F20" w16cid:durableId="1E82E10F"/>
  <w16cid:commentId w16cid:paraId="26294159" w16cid:durableId="1E82E16B"/>
  <w16cid:commentId w16cid:paraId="1C410F7D" w16cid:durableId="1E82E1DF"/>
  <w16cid:commentId w16cid:paraId="060B0BDD" w16cid:durableId="1E82E34C"/>
  <w16cid:commentId w16cid:paraId="3553C6B8" w16cid:durableId="1E82E343"/>
  <w16cid:commentId w16cid:paraId="306812DD" w16cid:durableId="1E82E35B"/>
  <w16cid:commentId w16cid:paraId="10A481D2" w16cid:durableId="1E82E406"/>
  <w16cid:commentId w16cid:paraId="7A2B7CAC" w16cid:durableId="1E82DDFB"/>
  <w16cid:commentId w16cid:paraId="546F629B" w16cid:durableId="1E82E486"/>
  <w16cid:commentId w16cid:paraId="3130FCDD" w16cid:durableId="1E82E603"/>
  <w16cid:commentId w16cid:paraId="3738CA0D" w16cid:durableId="1E82E75C"/>
  <w16cid:commentId w16cid:paraId="6501078F" w16cid:durableId="1E82E7A2"/>
  <w16cid:commentId w16cid:paraId="0E981807" w16cid:durableId="1E82E7B9"/>
  <w16cid:commentId w16cid:paraId="33B3AF3D" w16cid:durableId="1E82E858"/>
  <w16cid:commentId w16cid:paraId="534A88F1" w16cid:durableId="1E82EC20"/>
  <w16cid:commentId w16cid:paraId="2EC97A2A" w16cid:durableId="1E82EC65"/>
  <w16cid:commentId w16cid:paraId="549309A3" w16cid:durableId="1E82ECE4"/>
  <w16cid:commentId w16cid:paraId="749F094F" w16cid:durableId="1E82ECFB"/>
  <w16cid:commentId w16cid:paraId="66BA49C6" w16cid:durableId="1E82EDAE"/>
  <w16cid:commentId w16cid:paraId="242B42DE" w16cid:durableId="1E82ED8A"/>
  <w16cid:commentId w16cid:paraId="0CE23F2F" w16cid:durableId="1E82EE02"/>
  <w16cid:commentId w16cid:paraId="630D378D" w16cid:durableId="1E82EF52"/>
  <w16cid:commentId w16cid:paraId="3F4D7464" w16cid:durableId="1E82EEBC"/>
  <w16cid:commentId w16cid:paraId="46E33685" w16cid:durableId="1E82EFD1"/>
  <w16cid:commentId w16cid:paraId="20EAF7B6" w16cid:durableId="1E82F0C0"/>
  <w16cid:commentId w16cid:paraId="3C3F2D62" w16cid:durableId="1E82F19D"/>
  <w16cid:commentId w16cid:paraId="78CB4957" w16cid:durableId="1E82F28A"/>
  <w16cid:commentId w16cid:paraId="5BECEE82" w16cid:durableId="1E82F2CE"/>
  <w16cid:commentId w16cid:paraId="1ABB3280" w16cid:durableId="1E82F3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296D04" w14:textId="77777777" w:rsidR="003C3A4D" w:rsidRDefault="003C3A4D" w:rsidP="004078DA">
      <w:pPr>
        <w:spacing w:after="0" w:line="240" w:lineRule="auto"/>
      </w:pPr>
      <w:r>
        <w:separator/>
      </w:r>
    </w:p>
  </w:endnote>
  <w:endnote w:type="continuationSeparator" w:id="0">
    <w:p w14:paraId="23075938" w14:textId="77777777" w:rsidR="003C3A4D" w:rsidRDefault="003C3A4D" w:rsidP="004078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FD4DE9" w14:textId="77777777" w:rsidR="003C3A4D" w:rsidRDefault="003C3A4D" w:rsidP="004078DA">
      <w:pPr>
        <w:spacing w:after="0" w:line="240" w:lineRule="auto"/>
      </w:pPr>
      <w:r>
        <w:separator/>
      </w:r>
    </w:p>
  </w:footnote>
  <w:footnote w:type="continuationSeparator" w:id="0">
    <w:p w14:paraId="411266CC" w14:textId="77777777" w:rsidR="003C3A4D" w:rsidRDefault="003C3A4D" w:rsidP="004078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91DDA"/>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33A6AF8"/>
    <w:multiLevelType w:val="hybridMultilevel"/>
    <w:tmpl w:val="CEBEE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052D70"/>
    <w:multiLevelType w:val="hybridMultilevel"/>
    <w:tmpl w:val="AE6C1A32"/>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8264843"/>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 w15:restartNumberingAfterBreak="0">
    <w:nsid w:val="0DA64A88"/>
    <w:multiLevelType w:val="hybridMultilevel"/>
    <w:tmpl w:val="2200B59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107A5E0A"/>
    <w:multiLevelType w:val="hybridMultilevel"/>
    <w:tmpl w:val="EE1E94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1109399E"/>
    <w:multiLevelType w:val="hybridMultilevel"/>
    <w:tmpl w:val="57E67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C5296B"/>
    <w:multiLevelType w:val="hybridMultilevel"/>
    <w:tmpl w:val="48DEF2C2"/>
    <w:lvl w:ilvl="0" w:tplc="A4C6D5FC">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E008B5"/>
    <w:multiLevelType w:val="hybridMultilevel"/>
    <w:tmpl w:val="3C82B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115F0E"/>
    <w:multiLevelType w:val="hybridMultilevel"/>
    <w:tmpl w:val="E26E2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393B40"/>
    <w:multiLevelType w:val="hybridMultilevel"/>
    <w:tmpl w:val="122EE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0F40B7"/>
    <w:multiLevelType w:val="hybridMultilevel"/>
    <w:tmpl w:val="C268B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472019"/>
    <w:multiLevelType w:val="hybridMultilevel"/>
    <w:tmpl w:val="36A23DAA"/>
    <w:lvl w:ilvl="0" w:tplc="CA9AF82C">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E6071"/>
    <w:multiLevelType w:val="hybridMultilevel"/>
    <w:tmpl w:val="0E1A740C"/>
    <w:lvl w:ilvl="0" w:tplc="04090003">
      <w:start w:val="1"/>
      <w:numFmt w:val="bullet"/>
      <w:lvlText w:val="o"/>
      <w:lvlJc w:val="left"/>
      <w:pPr>
        <w:ind w:left="3600" w:hanging="360"/>
      </w:pPr>
      <w:rPr>
        <w:rFonts w:ascii="Courier New" w:hAnsi="Courier New" w:cs="Courier New"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268D36DF"/>
    <w:multiLevelType w:val="hybridMultilevel"/>
    <w:tmpl w:val="A0EC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776AD0"/>
    <w:multiLevelType w:val="hybridMultilevel"/>
    <w:tmpl w:val="3C82B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394DFF"/>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7" w15:restartNumberingAfterBreak="0">
    <w:nsid w:val="2F156BA2"/>
    <w:multiLevelType w:val="hybridMultilevel"/>
    <w:tmpl w:val="044AC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925294"/>
    <w:multiLevelType w:val="hybridMultilevel"/>
    <w:tmpl w:val="48DEF2C2"/>
    <w:lvl w:ilvl="0" w:tplc="A4C6D5FC">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AF5A33"/>
    <w:multiLevelType w:val="hybridMultilevel"/>
    <w:tmpl w:val="28CCA2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982FEF"/>
    <w:multiLevelType w:val="hybridMultilevel"/>
    <w:tmpl w:val="2BD29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8D6274"/>
    <w:multiLevelType w:val="hybridMultilevel"/>
    <w:tmpl w:val="3C82B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6874AC"/>
    <w:multiLevelType w:val="hybridMultilevel"/>
    <w:tmpl w:val="FE522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6A5151"/>
    <w:multiLevelType w:val="hybridMultilevel"/>
    <w:tmpl w:val="B2783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CC0FAD"/>
    <w:multiLevelType w:val="hybridMultilevel"/>
    <w:tmpl w:val="2F4A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D051E5"/>
    <w:multiLevelType w:val="hybridMultilevel"/>
    <w:tmpl w:val="B3EC0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404C5E"/>
    <w:multiLevelType w:val="hybridMultilevel"/>
    <w:tmpl w:val="48DEF2C2"/>
    <w:lvl w:ilvl="0" w:tplc="A4C6D5FC">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442A13"/>
    <w:multiLevelType w:val="hybridMultilevel"/>
    <w:tmpl w:val="6EB226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D67720"/>
    <w:multiLevelType w:val="hybridMultilevel"/>
    <w:tmpl w:val="48DEF2C2"/>
    <w:lvl w:ilvl="0" w:tplc="A4C6D5FC">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080753"/>
    <w:multiLevelType w:val="hybridMultilevel"/>
    <w:tmpl w:val="3C82B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145E4E"/>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1" w15:restartNumberingAfterBreak="0">
    <w:nsid w:val="6D6F01FC"/>
    <w:multiLevelType w:val="hybridMultilevel"/>
    <w:tmpl w:val="91C84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C8139E"/>
    <w:multiLevelType w:val="hybridMultilevel"/>
    <w:tmpl w:val="C6265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2E0F60"/>
    <w:multiLevelType w:val="hybridMultilevel"/>
    <w:tmpl w:val="48DEF2C2"/>
    <w:lvl w:ilvl="0" w:tplc="A4C6D5FC">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6665E1"/>
    <w:multiLevelType w:val="hybridMultilevel"/>
    <w:tmpl w:val="B90C9192"/>
    <w:lvl w:ilvl="0" w:tplc="FC9209D2">
      <w:start w:val="1"/>
      <w:numFmt w:val="decimal"/>
      <w:lvlText w:val="%1."/>
      <w:lvlJc w:val="left"/>
      <w:pPr>
        <w:ind w:left="3600" w:hanging="360"/>
      </w:pPr>
      <w:rPr>
        <w:b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9"/>
  </w:num>
  <w:num w:numId="2">
    <w:abstractNumId w:val="5"/>
  </w:num>
  <w:num w:numId="3">
    <w:abstractNumId w:val="4"/>
  </w:num>
  <w:num w:numId="4">
    <w:abstractNumId w:val="13"/>
  </w:num>
  <w:num w:numId="5">
    <w:abstractNumId w:val="34"/>
  </w:num>
  <w:num w:numId="6">
    <w:abstractNumId w:val="2"/>
  </w:num>
  <w:num w:numId="7">
    <w:abstractNumId w:val="11"/>
  </w:num>
  <w:num w:numId="8">
    <w:abstractNumId w:val="27"/>
  </w:num>
  <w:num w:numId="9">
    <w:abstractNumId w:val="14"/>
  </w:num>
  <w:num w:numId="10">
    <w:abstractNumId w:val="0"/>
  </w:num>
  <w:num w:numId="11">
    <w:abstractNumId w:val="16"/>
  </w:num>
  <w:num w:numId="12">
    <w:abstractNumId w:val="3"/>
  </w:num>
  <w:num w:numId="13">
    <w:abstractNumId w:val="30"/>
  </w:num>
  <w:num w:numId="14">
    <w:abstractNumId w:val="19"/>
  </w:num>
  <w:num w:numId="15">
    <w:abstractNumId w:val="1"/>
  </w:num>
  <w:num w:numId="16">
    <w:abstractNumId w:val="10"/>
  </w:num>
  <w:num w:numId="17">
    <w:abstractNumId w:val="12"/>
  </w:num>
  <w:num w:numId="18">
    <w:abstractNumId w:val="17"/>
  </w:num>
  <w:num w:numId="19">
    <w:abstractNumId w:val="25"/>
  </w:num>
  <w:num w:numId="20">
    <w:abstractNumId w:val="31"/>
  </w:num>
  <w:num w:numId="21">
    <w:abstractNumId w:val="22"/>
  </w:num>
  <w:num w:numId="22">
    <w:abstractNumId w:val="32"/>
  </w:num>
  <w:num w:numId="23">
    <w:abstractNumId w:val="8"/>
  </w:num>
  <w:num w:numId="24">
    <w:abstractNumId w:val="29"/>
  </w:num>
  <w:num w:numId="25">
    <w:abstractNumId w:val="6"/>
  </w:num>
  <w:num w:numId="26">
    <w:abstractNumId w:val="15"/>
  </w:num>
  <w:num w:numId="27">
    <w:abstractNumId w:val="23"/>
  </w:num>
  <w:num w:numId="28">
    <w:abstractNumId w:val="21"/>
  </w:num>
  <w:num w:numId="29">
    <w:abstractNumId w:val="24"/>
  </w:num>
  <w:num w:numId="30">
    <w:abstractNumId w:val="28"/>
  </w:num>
  <w:num w:numId="31">
    <w:abstractNumId w:val="26"/>
  </w:num>
  <w:num w:numId="32">
    <w:abstractNumId w:val="33"/>
  </w:num>
  <w:num w:numId="33">
    <w:abstractNumId w:val="18"/>
  </w:num>
  <w:num w:numId="34">
    <w:abstractNumId w:val="20"/>
  </w:num>
  <w:num w:numId="3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ald Hilderink">
    <w15:presenceInfo w15:providerId="Windows Live" w15:userId="b3cdae5091de7a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C68F7"/>
    <w:rsid w:val="00010023"/>
    <w:rsid w:val="00015701"/>
    <w:rsid w:val="00027948"/>
    <w:rsid w:val="0003088A"/>
    <w:rsid w:val="00067747"/>
    <w:rsid w:val="000677EF"/>
    <w:rsid w:val="00070F61"/>
    <w:rsid w:val="0007100A"/>
    <w:rsid w:val="000754C1"/>
    <w:rsid w:val="00081071"/>
    <w:rsid w:val="0009610E"/>
    <w:rsid w:val="000A205B"/>
    <w:rsid w:val="000A2F65"/>
    <w:rsid w:val="000B0C85"/>
    <w:rsid w:val="000B4BAC"/>
    <w:rsid w:val="000B5225"/>
    <w:rsid w:val="000B7F73"/>
    <w:rsid w:val="000D0EAC"/>
    <w:rsid w:val="000D0FA7"/>
    <w:rsid w:val="000E1454"/>
    <w:rsid w:val="00114172"/>
    <w:rsid w:val="00130A69"/>
    <w:rsid w:val="00140141"/>
    <w:rsid w:val="00180B5C"/>
    <w:rsid w:val="0018316A"/>
    <w:rsid w:val="001843D8"/>
    <w:rsid w:val="001852FA"/>
    <w:rsid w:val="001923BA"/>
    <w:rsid w:val="00197704"/>
    <w:rsid w:val="001B7FB8"/>
    <w:rsid w:val="001C5CD8"/>
    <w:rsid w:val="001C68F7"/>
    <w:rsid w:val="001E3073"/>
    <w:rsid w:val="001F171B"/>
    <w:rsid w:val="001F531F"/>
    <w:rsid w:val="001F5A0B"/>
    <w:rsid w:val="001F5B2A"/>
    <w:rsid w:val="00207F28"/>
    <w:rsid w:val="002224BC"/>
    <w:rsid w:val="00222E20"/>
    <w:rsid w:val="002407BE"/>
    <w:rsid w:val="00251417"/>
    <w:rsid w:val="002604E5"/>
    <w:rsid w:val="00262A83"/>
    <w:rsid w:val="00267B83"/>
    <w:rsid w:val="00274BBD"/>
    <w:rsid w:val="00282E94"/>
    <w:rsid w:val="00294C73"/>
    <w:rsid w:val="002A066C"/>
    <w:rsid w:val="002A0BB7"/>
    <w:rsid w:val="002A0FD1"/>
    <w:rsid w:val="002A736A"/>
    <w:rsid w:val="002B17C3"/>
    <w:rsid w:val="002B2298"/>
    <w:rsid w:val="002B28B9"/>
    <w:rsid w:val="002C2BF2"/>
    <w:rsid w:val="002C6497"/>
    <w:rsid w:val="002D330A"/>
    <w:rsid w:val="002D5EC1"/>
    <w:rsid w:val="002D7CD8"/>
    <w:rsid w:val="002F3D22"/>
    <w:rsid w:val="002F457B"/>
    <w:rsid w:val="002F5A4C"/>
    <w:rsid w:val="002F7920"/>
    <w:rsid w:val="00327094"/>
    <w:rsid w:val="00334EC4"/>
    <w:rsid w:val="00347350"/>
    <w:rsid w:val="0035202D"/>
    <w:rsid w:val="00357627"/>
    <w:rsid w:val="00367B04"/>
    <w:rsid w:val="0037601C"/>
    <w:rsid w:val="00377D59"/>
    <w:rsid w:val="00386202"/>
    <w:rsid w:val="00393577"/>
    <w:rsid w:val="003A1007"/>
    <w:rsid w:val="003A530E"/>
    <w:rsid w:val="003B2AFD"/>
    <w:rsid w:val="003C3A4D"/>
    <w:rsid w:val="003D2FA7"/>
    <w:rsid w:val="003D7342"/>
    <w:rsid w:val="003E0DD1"/>
    <w:rsid w:val="003F3B7F"/>
    <w:rsid w:val="003F5E69"/>
    <w:rsid w:val="003F7B4D"/>
    <w:rsid w:val="004078DA"/>
    <w:rsid w:val="00414220"/>
    <w:rsid w:val="00430228"/>
    <w:rsid w:val="00430CDF"/>
    <w:rsid w:val="00443058"/>
    <w:rsid w:val="00465AC0"/>
    <w:rsid w:val="0048411C"/>
    <w:rsid w:val="004843AC"/>
    <w:rsid w:val="00485521"/>
    <w:rsid w:val="00486CE5"/>
    <w:rsid w:val="004973DF"/>
    <w:rsid w:val="004A10C3"/>
    <w:rsid w:val="004C1430"/>
    <w:rsid w:val="004C2733"/>
    <w:rsid w:val="004C29B2"/>
    <w:rsid w:val="004E1C44"/>
    <w:rsid w:val="004E257B"/>
    <w:rsid w:val="004F369D"/>
    <w:rsid w:val="004F5046"/>
    <w:rsid w:val="005223AF"/>
    <w:rsid w:val="00522D61"/>
    <w:rsid w:val="0053207D"/>
    <w:rsid w:val="00532E25"/>
    <w:rsid w:val="0054178E"/>
    <w:rsid w:val="00541CB6"/>
    <w:rsid w:val="00575F9B"/>
    <w:rsid w:val="00577707"/>
    <w:rsid w:val="00577A27"/>
    <w:rsid w:val="00587C7B"/>
    <w:rsid w:val="0059198D"/>
    <w:rsid w:val="00591FF1"/>
    <w:rsid w:val="005935F6"/>
    <w:rsid w:val="005A48F0"/>
    <w:rsid w:val="005A5568"/>
    <w:rsid w:val="005D5A5D"/>
    <w:rsid w:val="005D5DEE"/>
    <w:rsid w:val="005D7944"/>
    <w:rsid w:val="005E2D4A"/>
    <w:rsid w:val="005E32C2"/>
    <w:rsid w:val="00603F15"/>
    <w:rsid w:val="006140C0"/>
    <w:rsid w:val="0061413E"/>
    <w:rsid w:val="00617ADA"/>
    <w:rsid w:val="00620426"/>
    <w:rsid w:val="006216A2"/>
    <w:rsid w:val="006406DC"/>
    <w:rsid w:val="006500D7"/>
    <w:rsid w:val="00673F1C"/>
    <w:rsid w:val="00687ACC"/>
    <w:rsid w:val="0069264B"/>
    <w:rsid w:val="006B0040"/>
    <w:rsid w:val="006B5EC3"/>
    <w:rsid w:val="006B64A6"/>
    <w:rsid w:val="006C13E3"/>
    <w:rsid w:val="006D2462"/>
    <w:rsid w:val="006D4BBB"/>
    <w:rsid w:val="006D4E4D"/>
    <w:rsid w:val="006D61C3"/>
    <w:rsid w:val="006E61AE"/>
    <w:rsid w:val="006E7462"/>
    <w:rsid w:val="006F00E0"/>
    <w:rsid w:val="007045AA"/>
    <w:rsid w:val="00713E11"/>
    <w:rsid w:val="00713FD8"/>
    <w:rsid w:val="00714229"/>
    <w:rsid w:val="00717CD3"/>
    <w:rsid w:val="007249D8"/>
    <w:rsid w:val="00732068"/>
    <w:rsid w:val="00733EA5"/>
    <w:rsid w:val="00741B60"/>
    <w:rsid w:val="0074500D"/>
    <w:rsid w:val="00745246"/>
    <w:rsid w:val="007537D0"/>
    <w:rsid w:val="00785FBE"/>
    <w:rsid w:val="007A2ADF"/>
    <w:rsid w:val="007A564E"/>
    <w:rsid w:val="007D37FF"/>
    <w:rsid w:val="007D5158"/>
    <w:rsid w:val="007E56DD"/>
    <w:rsid w:val="007E5B81"/>
    <w:rsid w:val="007F6392"/>
    <w:rsid w:val="007F7E52"/>
    <w:rsid w:val="0080462C"/>
    <w:rsid w:val="00823E89"/>
    <w:rsid w:val="008334EE"/>
    <w:rsid w:val="008420A2"/>
    <w:rsid w:val="00846A39"/>
    <w:rsid w:val="00847796"/>
    <w:rsid w:val="008508DE"/>
    <w:rsid w:val="00870923"/>
    <w:rsid w:val="00876C6D"/>
    <w:rsid w:val="0088202F"/>
    <w:rsid w:val="00886E15"/>
    <w:rsid w:val="00887604"/>
    <w:rsid w:val="008A75EA"/>
    <w:rsid w:val="008B1852"/>
    <w:rsid w:val="008B4BCF"/>
    <w:rsid w:val="008B5CCB"/>
    <w:rsid w:val="008B7E00"/>
    <w:rsid w:val="008C13FC"/>
    <w:rsid w:val="008C308B"/>
    <w:rsid w:val="008C32CE"/>
    <w:rsid w:val="008C4DE3"/>
    <w:rsid w:val="008E13C4"/>
    <w:rsid w:val="00903E9B"/>
    <w:rsid w:val="009056E5"/>
    <w:rsid w:val="00915DCD"/>
    <w:rsid w:val="00916D3B"/>
    <w:rsid w:val="00931957"/>
    <w:rsid w:val="0094409C"/>
    <w:rsid w:val="0094769B"/>
    <w:rsid w:val="009617C2"/>
    <w:rsid w:val="00985AB7"/>
    <w:rsid w:val="009A4C24"/>
    <w:rsid w:val="009B1170"/>
    <w:rsid w:val="009E07F9"/>
    <w:rsid w:val="00A054A8"/>
    <w:rsid w:val="00A11899"/>
    <w:rsid w:val="00A11FD6"/>
    <w:rsid w:val="00A21DC8"/>
    <w:rsid w:val="00A338BF"/>
    <w:rsid w:val="00A41BA1"/>
    <w:rsid w:val="00A42EED"/>
    <w:rsid w:val="00A475DB"/>
    <w:rsid w:val="00A55520"/>
    <w:rsid w:val="00A55D55"/>
    <w:rsid w:val="00A55F87"/>
    <w:rsid w:val="00A63119"/>
    <w:rsid w:val="00A7176C"/>
    <w:rsid w:val="00A72437"/>
    <w:rsid w:val="00A775B6"/>
    <w:rsid w:val="00AA40FC"/>
    <w:rsid w:val="00AD3965"/>
    <w:rsid w:val="00AE34CE"/>
    <w:rsid w:val="00AE62E4"/>
    <w:rsid w:val="00AE6D9C"/>
    <w:rsid w:val="00AF0D22"/>
    <w:rsid w:val="00B1212E"/>
    <w:rsid w:val="00B128DA"/>
    <w:rsid w:val="00B326CF"/>
    <w:rsid w:val="00B32A7E"/>
    <w:rsid w:val="00B4281E"/>
    <w:rsid w:val="00B4405A"/>
    <w:rsid w:val="00B628E1"/>
    <w:rsid w:val="00B77236"/>
    <w:rsid w:val="00B9072D"/>
    <w:rsid w:val="00B92217"/>
    <w:rsid w:val="00BA5C3F"/>
    <w:rsid w:val="00BA7C74"/>
    <w:rsid w:val="00BB5F0A"/>
    <w:rsid w:val="00BC08D0"/>
    <w:rsid w:val="00BC38F8"/>
    <w:rsid w:val="00BD4B2C"/>
    <w:rsid w:val="00BD5709"/>
    <w:rsid w:val="00BE3BC5"/>
    <w:rsid w:val="00C16D84"/>
    <w:rsid w:val="00C22A52"/>
    <w:rsid w:val="00C32052"/>
    <w:rsid w:val="00C365F7"/>
    <w:rsid w:val="00C4030A"/>
    <w:rsid w:val="00C40978"/>
    <w:rsid w:val="00C5040E"/>
    <w:rsid w:val="00C678CF"/>
    <w:rsid w:val="00C76286"/>
    <w:rsid w:val="00C82397"/>
    <w:rsid w:val="00CA3029"/>
    <w:rsid w:val="00CA3E4B"/>
    <w:rsid w:val="00CA4B12"/>
    <w:rsid w:val="00CA67A7"/>
    <w:rsid w:val="00CB23E7"/>
    <w:rsid w:val="00CB2DA9"/>
    <w:rsid w:val="00CC2635"/>
    <w:rsid w:val="00CE1E07"/>
    <w:rsid w:val="00CF59FF"/>
    <w:rsid w:val="00CF5A3F"/>
    <w:rsid w:val="00CF67DF"/>
    <w:rsid w:val="00D03E15"/>
    <w:rsid w:val="00D04D22"/>
    <w:rsid w:val="00D05F58"/>
    <w:rsid w:val="00D061EC"/>
    <w:rsid w:val="00D105B2"/>
    <w:rsid w:val="00D179EB"/>
    <w:rsid w:val="00D277AB"/>
    <w:rsid w:val="00D33EE3"/>
    <w:rsid w:val="00D5179A"/>
    <w:rsid w:val="00D705B9"/>
    <w:rsid w:val="00D70903"/>
    <w:rsid w:val="00D7759B"/>
    <w:rsid w:val="00D953DF"/>
    <w:rsid w:val="00DB1B9C"/>
    <w:rsid w:val="00DB6F75"/>
    <w:rsid w:val="00DC06BD"/>
    <w:rsid w:val="00DC09FB"/>
    <w:rsid w:val="00DD1E17"/>
    <w:rsid w:val="00DE2A22"/>
    <w:rsid w:val="00E01085"/>
    <w:rsid w:val="00E02E82"/>
    <w:rsid w:val="00E0522F"/>
    <w:rsid w:val="00E108CB"/>
    <w:rsid w:val="00E14639"/>
    <w:rsid w:val="00E30727"/>
    <w:rsid w:val="00E451E6"/>
    <w:rsid w:val="00E47EEE"/>
    <w:rsid w:val="00E5590C"/>
    <w:rsid w:val="00E566A3"/>
    <w:rsid w:val="00E56CC3"/>
    <w:rsid w:val="00E604EA"/>
    <w:rsid w:val="00E80CBC"/>
    <w:rsid w:val="00E9274A"/>
    <w:rsid w:val="00E931B8"/>
    <w:rsid w:val="00E938D5"/>
    <w:rsid w:val="00EA7A33"/>
    <w:rsid w:val="00EA7C4F"/>
    <w:rsid w:val="00EB6C16"/>
    <w:rsid w:val="00EC0556"/>
    <w:rsid w:val="00EC4099"/>
    <w:rsid w:val="00EC469B"/>
    <w:rsid w:val="00EC495A"/>
    <w:rsid w:val="00EC626F"/>
    <w:rsid w:val="00EE4CAD"/>
    <w:rsid w:val="00EE56DB"/>
    <w:rsid w:val="00EF2FA4"/>
    <w:rsid w:val="00EF37C1"/>
    <w:rsid w:val="00EF7CB0"/>
    <w:rsid w:val="00F059D7"/>
    <w:rsid w:val="00F1355D"/>
    <w:rsid w:val="00F22781"/>
    <w:rsid w:val="00F27164"/>
    <w:rsid w:val="00F2781C"/>
    <w:rsid w:val="00F31422"/>
    <w:rsid w:val="00F37935"/>
    <w:rsid w:val="00F4608D"/>
    <w:rsid w:val="00F46C0D"/>
    <w:rsid w:val="00F56A16"/>
    <w:rsid w:val="00F57864"/>
    <w:rsid w:val="00F606E3"/>
    <w:rsid w:val="00F710CD"/>
    <w:rsid w:val="00F7603A"/>
    <w:rsid w:val="00F769B2"/>
    <w:rsid w:val="00F82F82"/>
    <w:rsid w:val="00F903E8"/>
    <w:rsid w:val="00FB4D73"/>
    <w:rsid w:val="00FC2EB6"/>
    <w:rsid w:val="00FD0091"/>
    <w:rsid w:val="00FD538C"/>
    <w:rsid w:val="00FE0600"/>
    <w:rsid w:val="00FE4BBF"/>
    <w:rsid w:val="00FF30BE"/>
    <w:rsid w:val="00FF78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C814F"/>
  <w15:docId w15:val="{BF9097A2-B63A-4D6E-A31C-318E8A3F6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D105B2"/>
    <w:rPr>
      <w:rFonts w:ascii="Times New Roman" w:hAnsi="Times New Roman" w:cs="Times New Roman"/>
      <w:sz w:val="24"/>
      <w:szCs w:val="24"/>
    </w:rPr>
  </w:style>
  <w:style w:type="paragraph" w:styleId="Kop1">
    <w:name w:val="heading 1"/>
    <w:basedOn w:val="Standaard"/>
    <w:next w:val="Standaard"/>
    <w:link w:val="Kop1Char"/>
    <w:uiPriority w:val="9"/>
    <w:qFormat/>
    <w:rsid w:val="008A75EA"/>
    <w:pPr>
      <w:keepNext/>
      <w:keepLines/>
      <w:spacing w:before="240" w:after="0"/>
      <w:outlineLvl w:val="0"/>
    </w:pPr>
    <w:rPr>
      <w:rFonts w:eastAsiaTheme="minorEastAsia"/>
      <w:color w:val="FF0000"/>
      <w:sz w:val="32"/>
      <w:szCs w:val="32"/>
      <w:lang w:val="pt-PT"/>
    </w:rPr>
  </w:style>
  <w:style w:type="paragraph" w:styleId="Kop2">
    <w:name w:val="heading 2"/>
    <w:basedOn w:val="Standaard"/>
    <w:next w:val="Standaard"/>
    <w:link w:val="Kop2Char"/>
    <w:uiPriority w:val="9"/>
    <w:unhideWhenUsed/>
    <w:qFormat/>
    <w:rsid w:val="00A41BA1"/>
    <w:pPr>
      <w:keepNext/>
      <w:keepLines/>
      <w:spacing w:before="40" w:after="0"/>
      <w:outlineLvl w:val="1"/>
    </w:pPr>
    <w:rPr>
      <w:rFonts w:eastAsiaTheme="majorEastAsia"/>
      <w:color w:val="C00000"/>
      <w:sz w:val="28"/>
      <w:szCs w:val="28"/>
    </w:rPr>
  </w:style>
  <w:style w:type="paragraph" w:styleId="Kop3">
    <w:name w:val="heading 3"/>
    <w:basedOn w:val="Standaard"/>
    <w:next w:val="Standaard"/>
    <w:link w:val="Kop3Char"/>
    <w:uiPriority w:val="9"/>
    <w:unhideWhenUsed/>
    <w:qFormat/>
    <w:rsid w:val="00F37935"/>
    <w:pPr>
      <w:keepNext/>
      <w:keepLines/>
      <w:spacing w:before="40" w:after="0"/>
      <w:outlineLvl w:val="2"/>
    </w:pPr>
    <w:rPr>
      <w:rFonts w:eastAsiaTheme="majorEastAsia"/>
      <w:color w:val="99000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TNR">
    <w:name w:val="TNR"/>
    <w:basedOn w:val="Standaard"/>
    <w:link w:val="TNRChar"/>
    <w:qFormat/>
    <w:rsid w:val="00D105B2"/>
  </w:style>
  <w:style w:type="character" w:customStyle="1" w:styleId="TNRChar">
    <w:name w:val="TNR Char"/>
    <w:basedOn w:val="Standaardalinea-lettertype"/>
    <w:link w:val="TNR"/>
    <w:rsid w:val="00D105B2"/>
    <w:rPr>
      <w:rFonts w:ascii="Times New Roman" w:hAnsi="Times New Roman"/>
      <w:sz w:val="24"/>
    </w:rPr>
  </w:style>
  <w:style w:type="character" w:customStyle="1" w:styleId="Kop1Char">
    <w:name w:val="Kop 1 Char"/>
    <w:basedOn w:val="Standaardalinea-lettertype"/>
    <w:link w:val="Kop1"/>
    <w:uiPriority w:val="9"/>
    <w:rsid w:val="008A75EA"/>
    <w:rPr>
      <w:rFonts w:ascii="Times New Roman" w:eastAsiaTheme="minorEastAsia" w:hAnsi="Times New Roman" w:cs="Times New Roman"/>
      <w:color w:val="FF0000"/>
      <w:sz w:val="32"/>
      <w:szCs w:val="32"/>
      <w:lang w:val="pt-PT"/>
    </w:rPr>
  </w:style>
  <w:style w:type="character" w:customStyle="1" w:styleId="Kop2Char">
    <w:name w:val="Kop 2 Char"/>
    <w:basedOn w:val="Standaardalinea-lettertype"/>
    <w:link w:val="Kop2"/>
    <w:uiPriority w:val="9"/>
    <w:rsid w:val="00A41BA1"/>
    <w:rPr>
      <w:rFonts w:ascii="Times New Roman" w:eastAsiaTheme="majorEastAsia" w:hAnsi="Times New Roman" w:cs="Times New Roman"/>
      <w:color w:val="C00000"/>
      <w:sz w:val="28"/>
      <w:szCs w:val="28"/>
    </w:rPr>
  </w:style>
  <w:style w:type="character" w:customStyle="1" w:styleId="Kop3Char">
    <w:name w:val="Kop 3 Char"/>
    <w:basedOn w:val="Standaardalinea-lettertype"/>
    <w:link w:val="Kop3"/>
    <w:uiPriority w:val="9"/>
    <w:rsid w:val="00F37935"/>
    <w:rPr>
      <w:rFonts w:ascii="Times New Roman" w:eastAsiaTheme="majorEastAsia" w:hAnsi="Times New Roman" w:cs="Times New Roman"/>
      <w:color w:val="990000"/>
      <w:sz w:val="24"/>
      <w:szCs w:val="24"/>
    </w:rPr>
  </w:style>
  <w:style w:type="character" w:customStyle="1" w:styleId="GeenafstandChar">
    <w:name w:val="Geen afstand Char"/>
    <w:basedOn w:val="Standaardalinea-lettertype"/>
    <w:link w:val="Geenafstand"/>
    <w:uiPriority w:val="1"/>
    <w:locked/>
    <w:rsid w:val="001C68F7"/>
    <w:rPr>
      <w:rFonts w:ascii="Times New Roman" w:eastAsiaTheme="minorEastAsia" w:hAnsi="Times New Roman" w:cs="Times New Roman"/>
    </w:rPr>
  </w:style>
  <w:style w:type="paragraph" w:styleId="Geenafstand">
    <w:name w:val="No Spacing"/>
    <w:link w:val="GeenafstandChar"/>
    <w:uiPriority w:val="1"/>
    <w:qFormat/>
    <w:rsid w:val="001C68F7"/>
    <w:pPr>
      <w:spacing w:after="0" w:line="240" w:lineRule="auto"/>
    </w:pPr>
    <w:rPr>
      <w:rFonts w:ascii="Times New Roman" w:eastAsiaTheme="minorEastAsia" w:hAnsi="Times New Roman" w:cs="Times New Roman"/>
    </w:rPr>
  </w:style>
  <w:style w:type="paragraph" w:styleId="Ballontekst">
    <w:name w:val="Balloon Text"/>
    <w:basedOn w:val="Standaard"/>
    <w:link w:val="BallontekstChar"/>
    <w:uiPriority w:val="99"/>
    <w:semiHidden/>
    <w:unhideWhenUsed/>
    <w:rsid w:val="008A75EA"/>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8A75EA"/>
    <w:rPr>
      <w:rFonts w:ascii="Segoe UI" w:hAnsi="Segoe UI" w:cs="Segoe UI"/>
      <w:sz w:val="18"/>
      <w:szCs w:val="18"/>
    </w:rPr>
  </w:style>
  <w:style w:type="table" w:styleId="Tabelraster">
    <w:name w:val="Table Grid"/>
    <w:basedOn w:val="Standaardtabel"/>
    <w:uiPriority w:val="39"/>
    <w:rsid w:val="00916D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Standaardalinea-lettertype"/>
    <w:uiPriority w:val="99"/>
    <w:unhideWhenUsed/>
    <w:rsid w:val="006D4E4D"/>
    <w:rPr>
      <w:color w:val="0563C1" w:themeColor="hyperlink"/>
      <w:u w:val="single"/>
    </w:rPr>
  </w:style>
  <w:style w:type="paragraph" w:styleId="Inhopg1">
    <w:name w:val="toc 1"/>
    <w:basedOn w:val="Standaard"/>
    <w:next w:val="Standaard"/>
    <w:autoRedefine/>
    <w:uiPriority w:val="39"/>
    <w:unhideWhenUsed/>
    <w:rsid w:val="006D4E4D"/>
    <w:pPr>
      <w:spacing w:after="100" w:line="256" w:lineRule="auto"/>
    </w:pPr>
    <w:rPr>
      <w:rFonts w:asciiTheme="minorHAnsi" w:hAnsiTheme="minorHAnsi" w:cstheme="minorBidi"/>
      <w:sz w:val="22"/>
      <w:szCs w:val="22"/>
      <w:lang w:val="en-GB"/>
    </w:rPr>
  </w:style>
  <w:style w:type="paragraph" w:styleId="Inhopg2">
    <w:name w:val="toc 2"/>
    <w:basedOn w:val="Standaard"/>
    <w:next w:val="Standaard"/>
    <w:autoRedefine/>
    <w:uiPriority w:val="39"/>
    <w:unhideWhenUsed/>
    <w:rsid w:val="006D4E4D"/>
    <w:pPr>
      <w:spacing w:after="100" w:line="256" w:lineRule="auto"/>
      <w:ind w:left="220"/>
    </w:pPr>
    <w:rPr>
      <w:rFonts w:asciiTheme="minorHAnsi" w:hAnsiTheme="minorHAnsi" w:cstheme="minorBidi"/>
      <w:sz w:val="22"/>
      <w:szCs w:val="22"/>
      <w:lang w:val="en-GB"/>
    </w:rPr>
  </w:style>
  <w:style w:type="paragraph" w:styleId="Kopvaninhoudsopgave">
    <w:name w:val="TOC Heading"/>
    <w:basedOn w:val="Kop1"/>
    <w:next w:val="Standaard"/>
    <w:uiPriority w:val="39"/>
    <w:unhideWhenUsed/>
    <w:qFormat/>
    <w:rsid w:val="006D4E4D"/>
    <w:pPr>
      <w:spacing w:line="256" w:lineRule="auto"/>
      <w:outlineLvl w:val="9"/>
    </w:pPr>
    <w:rPr>
      <w:rFonts w:asciiTheme="majorHAnsi" w:eastAsiaTheme="majorEastAsia" w:hAnsiTheme="majorHAnsi" w:cstheme="majorBidi"/>
      <w:b/>
      <w:color w:val="385623" w:themeColor="accent6" w:themeShade="80"/>
      <w:lang w:val="en-US"/>
    </w:rPr>
  </w:style>
  <w:style w:type="paragraph" w:styleId="Lijstalinea">
    <w:name w:val="List Paragraph"/>
    <w:basedOn w:val="Standaard"/>
    <w:uiPriority w:val="34"/>
    <w:qFormat/>
    <w:rsid w:val="00CE1E07"/>
    <w:pPr>
      <w:ind w:left="720"/>
      <w:contextualSpacing/>
    </w:pPr>
  </w:style>
  <w:style w:type="paragraph" w:styleId="Koptekst">
    <w:name w:val="header"/>
    <w:basedOn w:val="Standaard"/>
    <w:link w:val="KoptekstChar"/>
    <w:uiPriority w:val="99"/>
    <w:unhideWhenUsed/>
    <w:rsid w:val="004078DA"/>
    <w:pPr>
      <w:tabs>
        <w:tab w:val="center" w:pos="4680"/>
        <w:tab w:val="right" w:pos="9360"/>
      </w:tabs>
      <w:spacing w:after="0" w:line="240" w:lineRule="auto"/>
    </w:pPr>
  </w:style>
  <w:style w:type="character" w:customStyle="1" w:styleId="KoptekstChar">
    <w:name w:val="Koptekst Char"/>
    <w:basedOn w:val="Standaardalinea-lettertype"/>
    <w:link w:val="Koptekst"/>
    <w:uiPriority w:val="99"/>
    <w:rsid w:val="004078DA"/>
    <w:rPr>
      <w:rFonts w:ascii="Times New Roman" w:hAnsi="Times New Roman" w:cs="Times New Roman"/>
      <w:sz w:val="24"/>
      <w:szCs w:val="24"/>
    </w:rPr>
  </w:style>
  <w:style w:type="paragraph" w:styleId="Voettekst">
    <w:name w:val="footer"/>
    <w:basedOn w:val="Standaard"/>
    <w:link w:val="VoettekstChar"/>
    <w:uiPriority w:val="99"/>
    <w:unhideWhenUsed/>
    <w:rsid w:val="004078DA"/>
    <w:pPr>
      <w:tabs>
        <w:tab w:val="center" w:pos="4680"/>
        <w:tab w:val="right" w:pos="9360"/>
      </w:tabs>
      <w:spacing w:after="0" w:line="240" w:lineRule="auto"/>
    </w:pPr>
  </w:style>
  <w:style w:type="character" w:customStyle="1" w:styleId="VoettekstChar">
    <w:name w:val="Voettekst Char"/>
    <w:basedOn w:val="Standaardalinea-lettertype"/>
    <w:link w:val="Voettekst"/>
    <w:uiPriority w:val="99"/>
    <w:rsid w:val="004078DA"/>
    <w:rPr>
      <w:rFonts w:ascii="Times New Roman" w:hAnsi="Times New Roman" w:cs="Times New Roman"/>
      <w:sz w:val="24"/>
      <w:szCs w:val="24"/>
    </w:rPr>
  </w:style>
  <w:style w:type="table" w:styleId="Lichtearcering">
    <w:name w:val="Light Shading"/>
    <w:basedOn w:val="Standaardtabel"/>
    <w:uiPriority w:val="60"/>
    <w:rsid w:val="00BE3BC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chtelijst">
    <w:name w:val="Light List"/>
    <w:basedOn w:val="Standaardtabel"/>
    <w:uiPriority w:val="61"/>
    <w:rsid w:val="00BE3BC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Verwijzingopmerking">
    <w:name w:val="annotation reference"/>
    <w:basedOn w:val="Standaardalinea-lettertype"/>
    <w:uiPriority w:val="99"/>
    <w:semiHidden/>
    <w:unhideWhenUsed/>
    <w:rsid w:val="00B32A7E"/>
    <w:rPr>
      <w:sz w:val="16"/>
      <w:szCs w:val="16"/>
    </w:rPr>
  </w:style>
  <w:style w:type="paragraph" w:styleId="Tekstopmerking">
    <w:name w:val="annotation text"/>
    <w:basedOn w:val="Standaard"/>
    <w:link w:val="TekstopmerkingChar"/>
    <w:uiPriority w:val="99"/>
    <w:unhideWhenUsed/>
    <w:rsid w:val="00B32A7E"/>
    <w:pPr>
      <w:spacing w:line="240" w:lineRule="auto"/>
    </w:pPr>
    <w:rPr>
      <w:sz w:val="20"/>
      <w:szCs w:val="20"/>
    </w:rPr>
  </w:style>
  <w:style w:type="character" w:customStyle="1" w:styleId="TekstopmerkingChar">
    <w:name w:val="Tekst opmerking Char"/>
    <w:basedOn w:val="Standaardalinea-lettertype"/>
    <w:link w:val="Tekstopmerking"/>
    <w:uiPriority w:val="99"/>
    <w:rsid w:val="00B32A7E"/>
    <w:rPr>
      <w:rFonts w:ascii="Times New Roman" w:hAnsi="Times New Roman" w:cs="Times New Roman"/>
      <w:sz w:val="20"/>
      <w:szCs w:val="20"/>
    </w:rPr>
  </w:style>
  <w:style w:type="paragraph" w:styleId="Onderwerpvanopmerking">
    <w:name w:val="annotation subject"/>
    <w:basedOn w:val="Tekstopmerking"/>
    <w:next w:val="Tekstopmerking"/>
    <w:link w:val="OnderwerpvanopmerkingChar"/>
    <w:uiPriority w:val="99"/>
    <w:semiHidden/>
    <w:unhideWhenUsed/>
    <w:rsid w:val="00B32A7E"/>
    <w:rPr>
      <w:b/>
      <w:bCs/>
    </w:rPr>
  </w:style>
  <w:style w:type="character" w:customStyle="1" w:styleId="OnderwerpvanopmerkingChar">
    <w:name w:val="Onderwerp van opmerking Char"/>
    <w:basedOn w:val="TekstopmerkingChar"/>
    <w:link w:val="Onderwerpvanopmerking"/>
    <w:uiPriority w:val="99"/>
    <w:semiHidden/>
    <w:rsid w:val="00B32A7E"/>
    <w:rPr>
      <w:rFonts w:ascii="Times New Roman" w:hAnsi="Times New Roman" w:cs="Times New Roman"/>
      <w:b/>
      <w:bCs/>
      <w:sz w:val="20"/>
      <w:szCs w:val="20"/>
    </w:rPr>
  </w:style>
  <w:style w:type="paragraph" w:styleId="Inhopg3">
    <w:name w:val="toc 3"/>
    <w:basedOn w:val="Standaard"/>
    <w:next w:val="Standaard"/>
    <w:autoRedefine/>
    <w:uiPriority w:val="39"/>
    <w:unhideWhenUsed/>
    <w:rsid w:val="00847796"/>
    <w:pPr>
      <w:spacing w:after="100"/>
      <w:ind w:left="440"/>
    </w:pPr>
    <w:rPr>
      <w:rFonts w:asciiTheme="minorHAnsi" w:eastAsiaTheme="minorEastAsia" w:hAnsiTheme="minorHAnsi"/>
      <w:sz w:val="22"/>
      <w:szCs w:val="22"/>
      <w:lang w:val="nl-NL" w:eastAsia="nl-NL"/>
    </w:rPr>
  </w:style>
  <w:style w:type="paragraph" w:styleId="Revisie">
    <w:name w:val="Revision"/>
    <w:hidden/>
    <w:uiPriority w:val="99"/>
    <w:semiHidden/>
    <w:rsid w:val="00E108CB"/>
    <w:pPr>
      <w:spacing w:after="0"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455697">
      <w:bodyDiv w:val="1"/>
      <w:marLeft w:val="0"/>
      <w:marRight w:val="0"/>
      <w:marTop w:val="0"/>
      <w:marBottom w:val="0"/>
      <w:divBdr>
        <w:top w:val="none" w:sz="0" w:space="0" w:color="auto"/>
        <w:left w:val="none" w:sz="0" w:space="0" w:color="auto"/>
        <w:bottom w:val="none" w:sz="0" w:space="0" w:color="auto"/>
        <w:right w:val="none" w:sz="0" w:space="0" w:color="auto"/>
      </w:divBdr>
    </w:div>
    <w:div w:id="822624229">
      <w:bodyDiv w:val="1"/>
      <w:marLeft w:val="0"/>
      <w:marRight w:val="0"/>
      <w:marTop w:val="0"/>
      <w:marBottom w:val="0"/>
      <w:divBdr>
        <w:top w:val="none" w:sz="0" w:space="0" w:color="auto"/>
        <w:left w:val="none" w:sz="0" w:space="0" w:color="auto"/>
        <w:bottom w:val="none" w:sz="0" w:space="0" w:color="auto"/>
        <w:right w:val="none" w:sz="0" w:space="0" w:color="auto"/>
      </w:divBdr>
    </w:div>
    <w:div w:id="929892156">
      <w:bodyDiv w:val="1"/>
      <w:marLeft w:val="0"/>
      <w:marRight w:val="0"/>
      <w:marTop w:val="0"/>
      <w:marBottom w:val="0"/>
      <w:divBdr>
        <w:top w:val="none" w:sz="0" w:space="0" w:color="auto"/>
        <w:left w:val="none" w:sz="0" w:space="0" w:color="auto"/>
        <w:bottom w:val="none" w:sz="0" w:space="0" w:color="auto"/>
        <w:right w:val="none" w:sz="0" w:space="0" w:color="auto"/>
      </w:divBdr>
    </w:div>
    <w:div w:id="1731152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4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616541-88C0-4A4C-892A-CFEDDC67E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1</Pages>
  <Words>3032</Words>
  <Characters>16676</Characters>
  <Application>Microsoft Office Word</Application>
  <DocSecurity>0</DocSecurity>
  <Lines>138</Lines>
  <Paragraphs>39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SETUP DOCUMENT</vt:lpstr>
      <vt:lpstr>SETUP DOCUMENT</vt:lpstr>
    </vt:vector>
  </TitlesOfParts>
  <Company/>
  <LinksUpToDate>false</LinksUpToDate>
  <CharactersWithSpaces>19669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SETUP DOCUMENT</dc:title>
  <dc:creator>ProP Group 34</dc:creator>
  <cp:lastModifiedBy>Gerald Hilderink</cp:lastModifiedBy>
  <cp:revision>310</cp:revision>
  <cp:lastPrinted>2018-03-18T17:46:00Z</cp:lastPrinted>
  <dcterms:created xsi:type="dcterms:W3CDTF">2018-03-09T13:41:00Z</dcterms:created>
  <dcterms:modified xsi:type="dcterms:W3CDTF">2018-04-19T08:59:00Z</dcterms:modified>
</cp:coreProperties>
</file>