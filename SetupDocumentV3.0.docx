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678248" w14:textId="77777777" w:rsidR="001C68F7" w:rsidRDefault="001C68F7" w:rsidP="001C68F7"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2B24994A" wp14:editId="36196A60">
            <wp:simplePos x="0" y="0"/>
            <wp:positionH relativeFrom="column">
              <wp:posOffset>-419100</wp:posOffset>
            </wp:positionH>
            <wp:positionV relativeFrom="paragraph">
              <wp:posOffset>-247650</wp:posOffset>
            </wp:positionV>
            <wp:extent cx="2170430" cy="800100"/>
            <wp:effectExtent l="0" t="0" r="1270" b="0"/>
            <wp:wrapNone/>
            <wp:docPr id="16" name="Picture 16" descr="28233412_1268952309915774_62955279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8233412_1268952309915774_629552791_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id w:val="1908953220"/>
        <w:docPartObj>
          <w:docPartGallery w:val="Cover Pages"/>
          <w:docPartUnique/>
        </w:docPartObj>
      </w:sdtPr>
      <w:sdtEndPr/>
      <w:sdtContent>
        <w:p w14:paraId="54FDC0FF" w14:textId="77777777" w:rsidR="001C68F7" w:rsidRDefault="001C68F7" w:rsidP="001C68F7">
          <w:pPr>
            <w:rPr>
              <w:lang w:val="pt-PT"/>
            </w:rPr>
          </w:pPr>
          <w:r>
            <w:rPr>
              <w:noProof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12AB16" wp14:editId="4F3A2609">
                    <wp:simplePos x="0" y="0"/>
                    <wp:positionH relativeFrom="page">
                      <wp:posOffset>-9525</wp:posOffset>
                    </wp:positionH>
                    <wp:positionV relativeFrom="page">
                      <wp:posOffset>342900</wp:posOffset>
                    </wp:positionV>
                    <wp:extent cx="7574280" cy="10440035"/>
                    <wp:effectExtent l="0" t="0" r="7620" b="0"/>
                    <wp:wrapNone/>
                    <wp:docPr id="15" name="Group 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74280" cy="10440035"/>
                              <a:chOff x="0" y="0"/>
                              <a:chExt cx="7574508" cy="10016975"/>
                            </a:xfrm>
                          </wpg:grpSpPr>
                          <wps:wsp>
                            <wps:cNvPr id="17" name="Rectangle 17"/>
                            <wps:cNvSpPr/>
                            <wps:spPr>
                              <a:xfrm>
                                <a:off x="0" y="7516366"/>
                                <a:ext cx="7574052" cy="2012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dk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Rectangle 18"/>
                            <wps:cNvSpPr/>
                            <wps:spPr>
                              <a:xfrm>
                                <a:off x="0" y="7685916"/>
                                <a:ext cx="7574508" cy="233105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744589" w14:textId="77777777" w:rsidR="001C68F7" w:rsidRDefault="001C68F7" w:rsidP="001C68F7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  <w:lang w:val="pt-PT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xt Box 122"/>
                            <wps:cNvSpPr txBox="1"/>
                            <wps:spPr>
                              <a:xfrm>
                                <a:off x="204716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eastAsiaTheme="majorEastAsia"/>
                                      <w:color w:val="000000" w:themeColor="text1"/>
                                      <w:sz w:val="96"/>
                                      <w:szCs w:val="9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id w:val="85083344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AE6E1D7" w14:textId="77777777" w:rsidR="001C68F7" w:rsidRDefault="001C68F7" w:rsidP="001C68F7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eastAsiaTheme="majorEastAsia"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eastAsiaTheme="majorEastAsia"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SETUP DOCUMENT</w:t>
                                      </w:r>
                                    </w:p>
                                  </w:sdtContent>
                                </w:sdt>
                                <w:p w14:paraId="2672C4E8" w14:textId="77777777" w:rsidR="001C68F7" w:rsidRDefault="001C68F7" w:rsidP="001C68F7">
                                  <w:pPr>
                                    <w:pStyle w:val="NoSpacing"/>
                                    <w:spacing w:before="240"/>
                                    <w:rPr>
                                      <w:rFonts w:asciiTheme="minorHAnsi" w:hAnsiTheme="minorHAnsi" w:cstheme="minorBidi"/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LARP EVENT SOFTWARE SOLUTION</w:t>
                                  </w:r>
                                </w:p>
                              </w:txbxContent>
                            </wps:txbx>
                            <wps:bodyPr rot="0" spcFirstLastPara="0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812AB16" id="Group 15" o:spid="_x0000_s1026" style="position:absolute;margin-left:-.75pt;margin-top:27pt;width:596.4pt;height:822.05pt;z-index:-251657216;mso-position-horizontal-relative:page;mso-position-vertical-relative:page" coordsize="75745,100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">
                    <v:rect id="Rectangle 17" o:spid="_x0000_s1027" style="position:absolute;top:75163;width:75740;height:20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vLSMIA&#10;AADbAAAADwAAAGRycy9kb3ducmV2LnhtbERPTWvCQBC9F/oflin0VjcGjBJdJRYEKeRQ24u3ITsm&#10;i9nZuLuN6b/vFgq9zeN9zmY32V6M5INxrGA+y0AQN04bbhV8fhxeViBCRNbYOyYF3xRgt3182GCp&#10;3Z3faTzFVqQQDiUq6GIcSilD05HFMHMDceIuzluMCfpWao/3FG57mWdZIS0aTg0dDvTaUXM9fVkF&#10;XL/dliNl19pVhcmNXxz3l7NSz09TtQYRaYr/4j/3Uaf5S/j9JR0gt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i8tIwgAAANsAAAAPAAAAAAAAAAAAAAAAAJgCAABkcnMvZG93&#10;bnJldi54bWxQSwUGAAAAAAQABAD1AAAAhwMAAAAA&#10;" fillcolor="black [3200]" stroked="f"/>
                    <v:rect id="Rectangle 18" o:spid="_x0000_s1028" style="position:absolute;top:76859;width:75745;height:2331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QWusUA&#10;AADbAAAADwAAAGRycy9kb3ducmV2LnhtbESPQUvDQBCF70L/wzKCl2A39aAl7bZIoNFT0bYIvQ3Z&#10;MbuYnQ3ZtY3/3jkI3mZ4b977Zr2dQq8uNCYf2cBiXoIibqP13Bk4HXf3S1ApI1vsI5OBH0qw3cxu&#10;1ljZeOV3uhxypySEU4UGXM5DpXVqHQVM8zgQi/YZx4BZ1rHTdsSrhIdeP5Tlow7oWRocDlQ7ar8O&#10;38GAX7iPt3OBL/umqXO990Xz1BTG3N1OzytQmab8b/67frWCL7Dyiwy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9Ba6xQAAANsAAAAPAAAAAAAAAAAAAAAAAJgCAABkcnMv&#10;ZG93bnJldi54bWxQSwUGAAAAAAQABAD1AAAAigMAAAAA&#10;" fillcolor="#cfcdcd [2894]" stroked="f">
                      <v:textbox inset="36pt,14.4pt,36pt,36pt">
                        <w:txbxContent>
                          <w:p w14:paraId="30744589" w14:textId="77777777" w:rsidR="001C68F7" w:rsidRDefault="001C68F7" w:rsidP="001C68F7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  <w:lang w:val="pt-PT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left:2047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TG1MIA&#10;AADbAAAADwAAAGRycy9kb3ducmV2LnhtbERPTWvCQBC9C/0PyxS86aYiYlNXKUVB0ItG2h7H7DQb&#10;mp0N2dVEf70rCN7m8T5ntuhsJc7U+NKxgrdhAoI4d7rkQsEhWw2mIHxA1lg5JgUX8rCYv/RmmGrX&#10;8o7O+1CIGMI+RQUmhDqV0ueGLPqhq4kj9+caiyHCppC6wTaG20qOkmQiLZYcGwzW9GUo/9+frILV&#10;T3fk7Lo5mN/lctyejjl/Z1ul+q/d5weIQF14ih/utY7z3+H+SzxAz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hMbUwgAAANsAAAAPAAAAAAAAAAAAAAAAAJgCAABkcnMvZG93&#10;bnJldi54bWxQSwUGAAAAAAQABAD1AAAAhwM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eastAsiaTheme="majorEastAsia"/>
                                <w:color w:val="000000" w:themeColor="text1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id w:val="85083344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AE6E1D7" w14:textId="77777777" w:rsidR="001C68F7" w:rsidRDefault="001C68F7" w:rsidP="001C68F7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eastAsiaTheme="majorEastAsia"/>
                                    <w:color w:val="000000" w:themeColor="text1"/>
                                    <w:sz w:val="96"/>
                                    <w:szCs w:val="9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eastAsiaTheme="majorEastAsia"/>
                                    <w:color w:val="000000" w:themeColor="text1"/>
                                    <w:sz w:val="96"/>
                                    <w:szCs w:val="9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SETUP DOCUMENT</w:t>
                                </w:r>
                              </w:p>
                            </w:sdtContent>
                          </w:sdt>
                          <w:p w14:paraId="2672C4E8" w14:textId="77777777" w:rsidR="001C68F7" w:rsidRDefault="001C68F7" w:rsidP="001C68F7">
                            <w:pPr>
                              <w:pStyle w:val="NoSpacing"/>
                              <w:spacing w:before="240"/>
                              <w:rPr>
                                <w:rFonts w:asciiTheme="minorHAnsi" w:hAnsiTheme="minorHAnsi" w:cstheme="minorBidi"/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LARP EVENT SOFTWARE SOLUTION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4D20635" wp14:editId="0844D80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3144520</wp:posOffset>
                    </wp:positionV>
                    <wp:extent cx="971550" cy="295275"/>
                    <wp:effectExtent l="0" t="0" r="0" b="0"/>
                    <wp:wrapNone/>
                    <wp:docPr id="14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7155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032BF5" w14:textId="35FEF460" w:rsidR="001C68F7" w:rsidRDefault="00CA4B12" w:rsidP="001C68F7">
                                <w:pPr>
                                  <w:jc w:val="right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Versio</w:t>
                                </w:r>
                                <w:r w:rsidR="002D7CD8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 2</w:t>
                                </w: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4D20635" id="Text Box 14" o:spid="_x0000_s1030" type="#_x0000_t202" style="position:absolute;margin-left:25.3pt;margin-top:247.6pt;width:76.5pt;height:23.2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" filled="f" stroked="f" strokeweight=".5pt">
                    <v:textbox>
                      <w:txbxContent>
                        <w:p w14:paraId="34032BF5" w14:textId="35FEF460" w:rsidR="001C68F7" w:rsidRDefault="00CA4B12" w:rsidP="001C68F7">
                          <w:pPr>
                            <w:jc w:val="right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Versio</w:t>
                          </w:r>
                          <w:r w:rsidR="002D7CD8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 2</w:t>
                          </w: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.0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21386C" wp14:editId="197E6EF0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7988935</wp:posOffset>
                    </wp:positionV>
                    <wp:extent cx="2524125" cy="1329055"/>
                    <wp:effectExtent l="0" t="0" r="0" b="4445"/>
                    <wp:wrapNone/>
                    <wp:docPr id="13" name="Text Box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24125" cy="13290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4AFCC6" w14:textId="77777777" w:rsidR="001C68F7" w:rsidRDefault="001C68F7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de-DE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Dholon Akter</w:t>
                                </w: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ab/>
                                  <w:t>| Nr. 3047040</w:t>
                                </w:r>
                              </w:p>
                              <w:p w14:paraId="50D012AB" w14:textId="77777777" w:rsidR="001C68F7" w:rsidRDefault="001C68F7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de-DE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Chanelle Hart</w:t>
                                </w: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ab/>
                                  <w:t>| Nr. 3323781</w:t>
                                </w:r>
                              </w:p>
                              <w:p w14:paraId="596902AF" w14:textId="77777777" w:rsidR="001C68F7" w:rsidRDefault="001C68F7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>Talia Santos</w:t>
                                </w: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ab/>
                                  <w:t>| Nr. 3294579</w:t>
                                </w:r>
                              </w:p>
                              <w:p w14:paraId="2C98E83D" w14:textId="77777777" w:rsidR="001C68F7" w:rsidRDefault="001C68F7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>Thanh Hoàng</w:t>
                                </w: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ab/>
                                  <w:t>| Nr. 3353362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421386C" id="Text Box 13" o:spid="_x0000_s1031" type="#_x0000_t202" style="position:absolute;margin-left:0;margin-top:629.05pt;width:198.75pt;height:104.6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" filled="f" stroked="f" strokeweight=".5pt">
                    <v:textbox>
                      <w:txbxContent>
                        <w:p w14:paraId="4D4AFCC6" w14:textId="77777777" w:rsidR="001C68F7" w:rsidRDefault="001C68F7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de-DE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Dholon Akter</w:t>
                          </w: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ab/>
                            <w:t>| Nr. 3047040</w:t>
                          </w:r>
                        </w:p>
                        <w:p w14:paraId="50D012AB" w14:textId="77777777" w:rsidR="001C68F7" w:rsidRDefault="001C68F7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de-DE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Chanelle Hart</w:t>
                          </w: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ab/>
                            <w:t>| Nr. 3323781</w:t>
                          </w:r>
                        </w:p>
                        <w:p w14:paraId="596902AF" w14:textId="77777777" w:rsidR="001C68F7" w:rsidRDefault="001C68F7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pt-PT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>Talia Santos</w:t>
                          </w: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ab/>
                            <w:t>| Nr. 3294579</w:t>
                          </w:r>
                        </w:p>
                        <w:p w14:paraId="2C98E83D" w14:textId="77777777" w:rsidR="001C68F7" w:rsidRDefault="001C68F7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pt-PT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>Thanh Hoàng</w:t>
                          </w: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ab/>
                            <w:t>| Nr. 3353362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272AFA7" wp14:editId="24C95191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7564755</wp:posOffset>
                    </wp:positionV>
                    <wp:extent cx="1594485" cy="541655"/>
                    <wp:effectExtent l="0" t="0" r="0" b="0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94485" cy="5416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7033D7" w14:textId="77777777" w:rsidR="001C68F7" w:rsidRDefault="001C68F7" w:rsidP="001C68F7">
                                <w:pPr>
                                  <w:rPr>
                                    <w:sz w:val="36"/>
                                    <w:lang w:val="pt-PT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sz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GROUP 34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272AFA7" id="Text Box 6" o:spid="_x0000_s1032" type="#_x0000_t202" style="position:absolute;margin-left:0;margin-top:595.65pt;width:125.55pt;height:42.6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" filled="f" stroked="f" strokeweight=".5pt">
                    <v:textbox>
                      <w:txbxContent>
                        <w:p w14:paraId="367033D7" w14:textId="77777777" w:rsidR="001C68F7" w:rsidRDefault="001C68F7" w:rsidP="001C68F7">
                          <w:pPr>
                            <w:rPr>
                              <w:sz w:val="36"/>
                              <w:lang w:val="pt-PT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sz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GROUP 34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w:drawing>
              <wp:anchor distT="0" distB="0" distL="114300" distR="114300" simplePos="0" relativeHeight="251662336" behindDoc="0" locked="0" layoutInCell="1" allowOverlap="1" wp14:anchorId="5A4AEE7B" wp14:editId="07ABD77A">
                <wp:simplePos x="0" y="0"/>
                <wp:positionH relativeFrom="margin">
                  <wp:align>right</wp:align>
                </wp:positionH>
                <wp:positionV relativeFrom="paragraph">
                  <wp:posOffset>8194675</wp:posOffset>
                </wp:positionV>
                <wp:extent cx="1511935" cy="873125"/>
                <wp:effectExtent l="0" t="0" r="0" b="3175"/>
                <wp:wrapNone/>
                <wp:docPr id="4" name="Picture 4" descr="Resultado de imagem para fontys logo 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Resultado de imagem para fontys logo 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grayscl/>
                          <a:biLevel thresh="5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11935" cy="8731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6762149" wp14:editId="5CE7CFAD">
                    <wp:simplePos x="0" y="0"/>
                    <wp:positionH relativeFrom="column">
                      <wp:posOffset>-739775</wp:posOffset>
                    </wp:positionH>
                    <wp:positionV relativeFrom="paragraph">
                      <wp:posOffset>7945120</wp:posOffset>
                    </wp:positionV>
                    <wp:extent cx="7214235" cy="45085"/>
                    <wp:effectExtent l="19050" t="19050" r="24765" b="12065"/>
                    <wp:wrapNone/>
                    <wp:docPr id="3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214235" cy="45085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28575"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73672A3" id="Rectangle 3" o:spid="_x0000_s1026" style="position:absolute;margin-left:-58.25pt;margin-top:625.6pt;width:568.05pt;height: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" fillcolor="#c00000" strokecolor="#cfcdcd [2894]" strokeweight="2.25pt"/>
                </w:pict>
              </mc:Fallback>
            </mc:AlternateContent>
          </w:r>
        </w:p>
        <w:p w14:paraId="25E1E35C" w14:textId="77777777" w:rsidR="001C68F7" w:rsidRDefault="001C68F7" w:rsidP="001C68F7">
          <w:pPr>
            <w:rPr>
              <w:rFonts w:eastAsiaTheme="minorEastAsia"/>
              <w:color w:val="4472C4" w:themeColor="accent1"/>
              <w:lang w:val="pt-PT"/>
            </w:rPr>
          </w:pPr>
          <w:r>
            <w:rPr>
              <w:rFonts w:eastAsiaTheme="minorEastAsia"/>
              <w:color w:val="4472C4" w:themeColor="accent1"/>
              <w:lang w:val="pt-PT"/>
            </w:rPr>
            <w:br w:type="page"/>
          </w:r>
        </w:p>
      </w:sdtContent>
    </w:sdt>
    <w:p w14:paraId="65DC0966" w14:textId="77777777" w:rsidR="001C68F7" w:rsidRPr="008A75EA" w:rsidRDefault="001C68F7" w:rsidP="008A75EA">
      <w:pPr>
        <w:pStyle w:val="Heading1"/>
      </w:pPr>
      <w:bookmarkStart w:id="0" w:name="_Toc509162063"/>
      <w:r w:rsidRPr="008A75EA">
        <w:lastRenderedPageBreak/>
        <w:t>Version History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1576"/>
        <w:gridCol w:w="1124"/>
        <w:gridCol w:w="1415"/>
        <w:gridCol w:w="1190"/>
        <w:gridCol w:w="2695"/>
      </w:tblGrid>
      <w:tr w:rsidR="00916D3B" w14:paraId="5E97F98D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4D46E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Version #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63887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Implemented By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39891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Revision Date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086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Approved By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6CA50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Approval Date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C6628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Reason</w:t>
            </w:r>
          </w:p>
        </w:tc>
      </w:tr>
      <w:tr w:rsidR="00916D3B" w14:paraId="60F39A46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D7B14" w14:textId="469C2DF5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0</w:t>
            </w:r>
            <w:r w:rsidR="003F3B7F">
              <w:rPr>
                <w:lang w:val="pt-PT"/>
              </w:rPr>
              <w:t>.5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77479" w14:textId="5E596355" w:rsidR="00916D3B" w:rsidRDefault="003F3B7F">
            <w:pPr>
              <w:rPr>
                <w:lang w:val="pt-PT"/>
              </w:rPr>
            </w:pPr>
            <w:r>
              <w:rPr>
                <w:lang w:val="pt-PT"/>
              </w:rPr>
              <w:t>T. Santos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C275C" w14:textId="3CB00E4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6</w:t>
            </w:r>
            <w:r w:rsidR="00916D3B">
              <w:rPr>
                <w:lang w:val="pt-PT"/>
              </w:rPr>
              <w:t xml:space="preserve">th </w:t>
            </w:r>
            <w:r>
              <w:rPr>
                <w:lang w:val="pt-PT"/>
              </w:rPr>
              <w:t>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EF9B7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EE715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3BF02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Rough draft</w:t>
            </w:r>
          </w:p>
        </w:tc>
      </w:tr>
      <w:tr w:rsidR="00916D3B" w14:paraId="5985D727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25481" w14:textId="3A522445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0.6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0DA57" w14:textId="78ADE2CF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C. Hart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510A7" w14:textId="1496833A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9th 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C905E" w14:textId="6D35073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B1461" w14:textId="2663675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A9DA" w14:textId="4BFC6384" w:rsidR="00916D3B" w:rsidRDefault="00916D3B">
            <w:pPr>
              <w:rPr>
                <w:lang w:val="pt-PT"/>
              </w:rPr>
            </w:pPr>
          </w:p>
        </w:tc>
      </w:tr>
      <w:tr w:rsidR="00130A69" w14:paraId="61DD5ABD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4A17" w14:textId="03EF011F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1.0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19D0" w14:textId="030AAA6D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T. Hoàng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02903" w14:textId="4B38D8DC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11th 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239DE" w14:textId="5EE451C7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 xml:space="preserve">- 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FB6D" w14:textId="782238AC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 xml:space="preserve">- 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4F28" w14:textId="53E52894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Add GUIs, Wireframes, ERD</w:t>
            </w:r>
          </w:p>
        </w:tc>
      </w:tr>
      <w:tr w:rsidR="00067747" w14:paraId="46CD8237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AE4B" w14:textId="550962E7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2.0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660A" w14:textId="64241979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T. Hoàng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4B98" w14:textId="6E19D682" w:rsidR="00067747" w:rsidRDefault="00067747" w:rsidP="00197704">
            <w:pPr>
              <w:rPr>
                <w:lang w:val="pt-PT"/>
              </w:rPr>
            </w:pPr>
            <w:r>
              <w:rPr>
                <w:lang w:val="pt-PT"/>
              </w:rPr>
              <w:t>18th M</w:t>
            </w:r>
            <w:r w:rsidR="00197704">
              <w:rPr>
                <w:lang w:val="pt-PT"/>
              </w:rPr>
              <w:t>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D0EBC" w14:textId="7F5552EE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408D" w14:textId="075B6947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3D88" w14:textId="51F3324A" w:rsidR="00067747" w:rsidRDefault="00931957">
            <w:pPr>
              <w:rPr>
                <w:lang w:val="pt-PT"/>
              </w:rPr>
            </w:pPr>
            <w:r>
              <w:rPr>
                <w:lang w:val="pt-PT"/>
              </w:rPr>
              <w:t>Finalization</w:t>
            </w:r>
          </w:p>
        </w:tc>
      </w:tr>
      <w:tr w:rsidR="00B40BF6" w14:paraId="730114F3" w14:textId="77777777" w:rsidTr="00916D3B">
        <w:trPr>
          <w:ins w:id="1" w:author="Utilizador" w:date="2018-06-24T19:17:00Z"/>
        </w:trPr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1C427" w14:textId="0B8DAE69" w:rsidR="00B40BF6" w:rsidRDefault="00B40BF6">
            <w:pPr>
              <w:rPr>
                <w:ins w:id="2" w:author="Utilizador" w:date="2018-06-24T19:17:00Z"/>
                <w:lang w:val="pt-PT"/>
              </w:rPr>
            </w:pPr>
            <w:ins w:id="3" w:author="Utilizador" w:date="2018-06-24T19:17:00Z">
              <w:r>
                <w:rPr>
                  <w:lang w:val="pt-PT"/>
                </w:rPr>
                <w:t>3.0</w:t>
              </w:r>
            </w:ins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CEB4" w14:textId="556896A2" w:rsidR="00B40BF6" w:rsidRDefault="00B40BF6">
            <w:pPr>
              <w:rPr>
                <w:ins w:id="4" w:author="Utilizador" w:date="2018-06-24T19:17:00Z"/>
                <w:lang w:val="pt-PT"/>
              </w:rPr>
            </w:pPr>
            <w:ins w:id="5" w:author="Utilizador" w:date="2018-06-24T19:17:00Z">
              <w:r>
                <w:rPr>
                  <w:lang w:val="pt-PT"/>
                </w:rPr>
                <w:t>T. Santos</w:t>
              </w:r>
            </w:ins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CB49F" w14:textId="2867B04D" w:rsidR="00B40BF6" w:rsidRDefault="00B40BF6" w:rsidP="00197704">
            <w:pPr>
              <w:rPr>
                <w:ins w:id="6" w:author="Utilizador" w:date="2018-06-24T19:17:00Z"/>
                <w:lang w:val="pt-PT"/>
              </w:rPr>
            </w:pPr>
            <w:ins w:id="7" w:author="Utilizador" w:date="2018-06-24T19:17:00Z">
              <w:r>
                <w:rPr>
                  <w:lang w:val="pt-PT"/>
                </w:rPr>
                <w:t>24th Jun</w:t>
              </w:r>
            </w:ins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9FA73" w14:textId="2CE33F95" w:rsidR="00B40BF6" w:rsidRDefault="00B40BF6">
            <w:pPr>
              <w:rPr>
                <w:ins w:id="8" w:author="Utilizador" w:date="2018-06-24T19:17:00Z"/>
                <w:lang w:val="pt-PT"/>
              </w:rPr>
            </w:pPr>
            <w:ins w:id="9" w:author="Utilizador" w:date="2018-06-24T19:17:00Z">
              <w:r>
                <w:rPr>
                  <w:lang w:val="pt-PT"/>
                </w:rPr>
                <w:t>-</w:t>
              </w:r>
            </w:ins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9DA94" w14:textId="250B0727" w:rsidR="00B40BF6" w:rsidRDefault="00B40BF6">
            <w:pPr>
              <w:rPr>
                <w:ins w:id="10" w:author="Utilizador" w:date="2018-06-24T19:17:00Z"/>
                <w:lang w:val="pt-PT"/>
              </w:rPr>
            </w:pPr>
            <w:ins w:id="11" w:author="Utilizador" w:date="2018-06-24T19:17:00Z">
              <w:r>
                <w:rPr>
                  <w:lang w:val="pt-PT"/>
                </w:rPr>
                <w:t>-</w:t>
              </w:r>
            </w:ins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4093" w14:textId="492CFA37" w:rsidR="00B40BF6" w:rsidRDefault="002D0939">
            <w:pPr>
              <w:rPr>
                <w:ins w:id="12" w:author="Utilizador" w:date="2018-06-24T19:17:00Z"/>
                <w:lang w:val="pt-PT"/>
              </w:rPr>
            </w:pPr>
            <w:r>
              <w:rPr>
                <w:lang w:val="pt-PT"/>
              </w:rPr>
              <w:t>Touch up, remove old GUI for replacement</w:t>
            </w:r>
          </w:p>
        </w:tc>
      </w:tr>
    </w:tbl>
    <w:p w14:paraId="45618B1C" w14:textId="77777777" w:rsidR="001C68F7" w:rsidRDefault="001C68F7" w:rsidP="001C68F7"/>
    <w:p w14:paraId="4A229114" w14:textId="5AED99E3" w:rsidR="006D4E4D" w:rsidRDefault="006D4E4D">
      <w:r>
        <w:br w:type="page"/>
      </w:r>
      <w:bookmarkStart w:id="13" w:name="_GoBack"/>
      <w:bookmarkEnd w:id="13"/>
    </w:p>
    <w:sdt>
      <w:sdtPr>
        <w:rPr>
          <w:rFonts w:ascii="Times New Roman" w:eastAsiaTheme="minorHAnsi" w:hAnsi="Times New Roman" w:cs="Times New Roman"/>
          <w:b w:val="0"/>
          <w:color w:val="CC0000"/>
          <w:sz w:val="22"/>
          <w:szCs w:val="22"/>
          <w:lang w:val="en-GB"/>
        </w:rPr>
        <w:id w:val="590895475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371280C4" w14:textId="77777777" w:rsidR="006D4E4D" w:rsidRDefault="006D4E4D" w:rsidP="006D4E4D">
          <w:pPr>
            <w:pStyle w:val="TOCHeading"/>
            <w:rPr>
              <w:rStyle w:val="Heading1Char"/>
              <w:b w:val="0"/>
              <w:color w:val="C00000"/>
            </w:rPr>
          </w:pPr>
          <w:r>
            <w:rPr>
              <w:rStyle w:val="Heading1Char"/>
              <w:b w:val="0"/>
              <w:color w:val="C00000"/>
            </w:rPr>
            <w:t>Table of Contents</w:t>
          </w:r>
        </w:p>
        <w:commentRangeStart w:id="14"/>
        <w:p w14:paraId="23477E4A" w14:textId="77777777" w:rsidR="00A42EED" w:rsidRDefault="006D4E4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 w:rsidRPr="00FE4BB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E4BB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E4BB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509162063" w:history="1">
            <w:r w:rsidR="00A42EED" w:rsidRPr="00402495">
              <w:rPr>
                <w:rStyle w:val="Hyperlink"/>
                <w:noProof/>
              </w:rPr>
              <w:t>Version History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_Toc509162063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2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08C4A3C5" w14:textId="77777777" w:rsidR="00A42EED" w:rsidRDefault="00513C9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4" w:history="1">
            <w:r w:rsidR="00A42EED" w:rsidRPr="00402495">
              <w:rPr>
                <w:rStyle w:val="Hyperlink"/>
                <w:noProof/>
              </w:rPr>
              <w:t>Agreements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_Toc509162064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4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7ACB6998" w14:textId="77777777" w:rsidR="00A42EED" w:rsidRDefault="00513C9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5" w:history="1">
            <w:r w:rsidR="00A42EED" w:rsidRPr="00402495">
              <w:rPr>
                <w:rStyle w:val="Hyperlink"/>
                <w:noProof/>
              </w:rPr>
              <w:t>Processes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_Toc509162065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4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689EF2CA" w14:textId="77777777" w:rsidR="00A42EED" w:rsidRDefault="00513C9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6" w:history="1">
            <w:r w:rsidR="00A42EED" w:rsidRPr="00402495">
              <w:rPr>
                <w:rStyle w:val="Hyperlink"/>
                <w:noProof/>
              </w:rPr>
              <w:t>Functional Requirements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_Toc509162066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4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34D511EA" w14:textId="77777777" w:rsidR="00A42EED" w:rsidRDefault="00513C9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7" w:history="1">
            <w:r w:rsidR="00A42EED" w:rsidRPr="00402495">
              <w:rPr>
                <w:rStyle w:val="Hyperlink"/>
                <w:noProof/>
              </w:rPr>
              <w:t>GUI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_Toc509162067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5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6D1D1260" w14:textId="77777777" w:rsidR="00A42EED" w:rsidRDefault="00513C9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8" w:history="1">
            <w:r w:rsidR="00A42EED" w:rsidRPr="00402495">
              <w:rPr>
                <w:rStyle w:val="Hyperlink"/>
                <w:noProof/>
              </w:rPr>
              <w:t>Wireframes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_Toc509162068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22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0F56DAF3" w14:textId="77777777" w:rsidR="00A42EED" w:rsidRDefault="00513C9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9" w:history="1">
            <w:r w:rsidR="00A42EED" w:rsidRPr="00402495">
              <w:rPr>
                <w:rStyle w:val="Hyperlink"/>
                <w:noProof/>
              </w:rPr>
              <w:t>Visual Design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_Toc509162069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39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121A4950" w14:textId="77777777" w:rsidR="00A42EED" w:rsidRDefault="00513C9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70" w:history="1">
            <w:r w:rsidR="00A42EED" w:rsidRPr="00402495">
              <w:rPr>
                <w:rStyle w:val="Hyperlink"/>
                <w:noProof/>
              </w:rPr>
              <w:t>ERD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_Toc509162070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56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46C3F921" w14:textId="2DFF9348" w:rsidR="00114172" w:rsidRPr="008B1852" w:rsidRDefault="006D4E4D" w:rsidP="00114172">
          <w:pPr>
            <w:rPr>
              <w:bCs/>
              <w:noProof/>
            </w:rPr>
          </w:pPr>
          <w:r w:rsidRPr="00FE4BBF">
            <w:rPr>
              <w:b/>
              <w:bCs/>
              <w:noProof/>
            </w:rPr>
            <w:fldChar w:fldCharType="end"/>
          </w:r>
          <w:commentRangeEnd w:id="14"/>
          <w:r w:rsidR="00B32A7E">
            <w:rPr>
              <w:rStyle w:val="CommentReference"/>
            </w:rPr>
            <w:commentReference w:id="14"/>
          </w:r>
        </w:p>
      </w:sdtContent>
    </w:sdt>
    <w:p w14:paraId="4DF4DA28" w14:textId="77777777" w:rsidR="008B1852" w:rsidRDefault="008B1852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7B6EFD63" w14:textId="77777777" w:rsidR="008B4BCF" w:rsidRDefault="008B4BCF" w:rsidP="008B4BCF">
      <w:pPr>
        <w:pStyle w:val="Heading1"/>
      </w:pPr>
      <w:bookmarkStart w:id="15" w:name="_Toc509162064"/>
      <w:r>
        <w:lastRenderedPageBreak/>
        <w:t>Agreements</w:t>
      </w:r>
      <w:bookmarkEnd w:id="15"/>
    </w:p>
    <w:p w14:paraId="6BFBC289" w14:textId="77777777" w:rsidR="008B4BCF" w:rsidRDefault="008B4BCF" w:rsidP="008B4BCF">
      <w:pPr>
        <w:rPr>
          <w:b/>
        </w:rPr>
      </w:pPr>
      <w:r>
        <w:rPr>
          <w:b/>
        </w:rPr>
        <w:t>Applications:</w:t>
      </w:r>
    </w:p>
    <w:p w14:paraId="34630079" w14:textId="76F0AB2C" w:rsidR="008B4BCF" w:rsidRPr="0088202F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should have functionalities supporting the management</w:t>
      </w:r>
      <w:r w:rsidR="00B40BF6">
        <w:t xml:space="preserve"> and personnel</w:t>
      </w:r>
      <w:r>
        <w:t xml:space="preserve"> of the events.</w:t>
      </w:r>
    </w:p>
    <w:p w14:paraId="551601CA" w14:textId="77777777" w:rsidR="008B4BCF" w:rsidRPr="0088202F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will run on Windows.</w:t>
      </w:r>
    </w:p>
    <w:p w14:paraId="484F886F" w14:textId="789E9615" w:rsidR="008B4BCF" w:rsidRPr="006216A2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should be user-friendly and accessible to all personnel</w:t>
      </w:r>
      <w:r w:rsidR="00B40BF6">
        <w:t xml:space="preserve"> and management</w:t>
      </w:r>
      <w:r>
        <w:t>.</w:t>
      </w:r>
    </w:p>
    <w:p w14:paraId="0C172B4B" w14:textId="6FE49929" w:rsidR="006216A2" w:rsidRPr="005D7944" w:rsidRDefault="006216A2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for stores and loan stands should be self-service.</w:t>
      </w:r>
    </w:p>
    <w:p w14:paraId="2E31F34D" w14:textId="77777777" w:rsidR="008B4BCF" w:rsidRDefault="008B4BCF" w:rsidP="008B4BCF">
      <w:pPr>
        <w:rPr>
          <w:b/>
        </w:rPr>
      </w:pPr>
      <w:r>
        <w:rPr>
          <w:b/>
        </w:rPr>
        <w:t>Website:</w:t>
      </w:r>
    </w:p>
    <w:p w14:paraId="4D4F96CE" w14:textId="64F9EED8" w:rsidR="008B4BCF" w:rsidRDefault="008B4BCF" w:rsidP="008B4BCF">
      <w:pPr>
        <w:pStyle w:val="ListParagraph"/>
        <w:numPr>
          <w:ilvl w:val="0"/>
          <w:numId w:val="16"/>
        </w:numPr>
      </w:pPr>
      <w:r>
        <w:t xml:space="preserve">The website should have functionalities supporting the purchase tickets </w:t>
      </w:r>
      <w:r w:rsidR="00B32A7E">
        <w:t xml:space="preserve">and/or reservations of </w:t>
      </w:r>
      <w:r>
        <w:t>camping spots.</w:t>
      </w:r>
    </w:p>
    <w:p w14:paraId="015941C5" w14:textId="77777777" w:rsidR="008B4BCF" w:rsidRDefault="008B4BCF" w:rsidP="008B4BCF">
      <w:pPr>
        <w:pStyle w:val="ListParagraph"/>
        <w:numPr>
          <w:ilvl w:val="0"/>
          <w:numId w:val="16"/>
        </w:numPr>
      </w:pPr>
      <w:r>
        <w:t>The website should be visually appealing and informative to potential visitors.</w:t>
      </w:r>
    </w:p>
    <w:p w14:paraId="583CC961" w14:textId="77777777" w:rsidR="008B4BCF" w:rsidRDefault="008B4BCF" w:rsidP="008B4BCF">
      <w:pPr>
        <w:pStyle w:val="ListParagraph"/>
        <w:numPr>
          <w:ilvl w:val="0"/>
          <w:numId w:val="16"/>
        </w:numPr>
      </w:pPr>
      <w:r>
        <w:t>All personal information on the website will be carefully stored.</w:t>
      </w:r>
    </w:p>
    <w:p w14:paraId="2F066B87" w14:textId="0D6F440A" w:rsidR="008B4BCF" w:rsidRDefault="008B4BCF" w:rsidP="008B4BCF">
      <w:pPr>
        <w:pStyle w:val="ListParagraph"/>
        <w:numPr>
          <w:ilvl w:val="0"/>
          <w:numId w:val="16"/>
        </w:numPr>
      </w:pPr>
      <w:r>
        <w:t>The website will be able to run on mobile devices.</w:t>
      </w:r>
    </w:p>
    <w:p w14:paraId="0091EE4E" w14:textId="29CDF8A0" w:rsidR="00B32A7E" w:rsidRDefault="00B32A7E" w:rsidP="00B40BF6">
      <w:r>
        <w:t>Ticket:</w:t>
      </w:r>
    </w:p>
    <w:p w14:paraId="6FA412C0" w14:textId="115C01AC" w:rsidR="00B32A7E" w:rsidRPr="005D7944" w:rsidRDefault="00B40BF6" w:rsidP="00B40BF6">
      <w:r>
        <w:t>Reservation.</w:t>
      </w:r>
    </w:p>
    <w:p w14:paraId="2457DE74" w14:textId="77777777" w:rsidR="008B4BCF" w:rsidRDefault="008B4BCF" w:rsidP="008B4BCF">
      <w:pPr>
        <w:pStyle w:val="Heading1"/>
      </w:pPr>
      <w:bookmarkStart w:id="16" w:name="_Toc509162065"/>
      <w:r>
        <w:t>Processes</w:t>
      </w:r>
      <w:bookmarkEnd w:id="16"/>
    </w:p>
    <w:p w14:paraId="59FDDBC2" w14:textId="3EF3219B" w:rsidR="008B4BCF" w:rsidRPr="00114172" w:rsidRDefault="00E01085" w:rsidP="008B4BCF">
      <w:pPr>
        <w:rPr>
          <w:lang w:val="pt-PT"/>
        </w:rPr>
      </w:pPr>
      <w:commentRangeStart w:id="17"/>
      <w:r>
        <w:rPr>
          <w:lang w:val="pt-PT"/>
        </w:rPr>
        <w:t xml:space="preserve">For ease of visualization, all  processes which can or may occur during user and application interaction are listed under the GUI. </w:t>
      </w:r>
      <w:commentRangeEnd w:id="17"/>
      <w:r w:rsidR="00DB6F75">
        <w:rPr>
          <w:rStyle w:val="CommentReference"/>
        </w:rPr>
        <w:commentReference w:id="17"/>
      </w:r>
    </w:p>
    <w:p w14:paraId="7AE49696" w14:textId="77777777" w:rsidR="008B4BCF" w:rsidRDefault="008B4BCF" w:rsidP="008B4BCF">
      <w:pPr>
        <w:pStyle w:val="Heading1"/>
      </w:pPr>
      <w:bookmarkStart w:id="18" w:name="_Toc509162066"/>
      <w:commentRangeStart w:id="19"/>
      <w:r>
        <w:t>Functional Requirements</w:t>
      </w:r>
      <w:bookmarkEnd w:id="18"/>
      <w:commentRangeEnd w:id="19"/>
      <w:r w:rsidR="00B40BF6">
        <w:rPr>
          <w:rStyle w:val="CommentReference"/>
          <w:rFonts w:eastAsiaTheme="minorHAnsi"/>
          <w:color w:val="auto"/>
          <w:lang w:val="en-US"/>
        </w:rPr>
        <w:commentReference w:id="19"/>
      </w:r>
    </w:p>
    <w:tbl>
      <w:tblPr>
        <w:tblStyle w:val="TableGrid"/>
        <w:tblW w:w="9378" w:type="dxa"/>
        <w:tblLayout w:type="fixed"/>
        <w:tblLook w:val="04A0" w:firstRow="1" w:lastRow="0" w:firstColumn="1" w:lastColumn="0" w:noHBand="0" w:noVBand="1"/>
      </w:tblPr>
      <w:tblGrid>
        <w:gridCol w:w="1646"/>
        <w:gridCol w:w="2152"/>
        <w:gridCol w:w="1980"/>
        <w:gridCol w:w="1821"/>
        <w:gridCol w:w="1779"/>
      </w:tblGrid>
      <w:tr w:rsidR="003D7342" w14:paraId="67A81A9A" w14:textId="373200A8" w:rsidTr="00A11899">
        <w:tc>
          <w:tcPr>
            <w:tcW w:w="1646" w:type="dxa"/>
          </w:tcPr>
          <w:p w14:paraId="078A7DB6" w14:textId="77777777" w:rsidR="00BE3BC5" w:rsidRDefault="00BE3BC5" w:rsidP="00BE3BC5">
            <w:pPr>
              <w:jc w:val="center"/>
            </w:pPr>
          </w:p>
        </w:tc>
        <w:tc>
          <w:tcPr>
            <w:tcW w:w="2152" w:type="dxa"/>
          </w:tcPr>
          <w:p w14:paraId="48A6E3B6" w14:textId="340A3B1C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Must have</w:t>
            </w:r>
          </w:p>
        </w:tc>
        <w:tc>
          <w:tcPr>
            <w:tcW w:w="1980" w:type="dxa"/>
          </w:tcPr>
          <w:p w14:paraId="457AA1AC" w14:textId="594C6370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Should have</w:t>
            </w:r>
          </w:p>
        </w:tc>
        <w:tc>
          <w:tcPr>
            <w:tcW w:w="1821" w:type="dxa"/>
          </w:tcPr>
          <w:p w14:paraId="0C991430" w14:textId="628FAE94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Could have</w:t>
            </w:r>
          </w:p>
        </w:tc>
        <w:tc>
          <w:tcPr>
            <w:tcW w:w="1779" w:type="dxa"/>
          </w:tcPr>
          <w:p w14:paraId="14500154" w14:textId="47EE42C3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Won’t have</w:t>
            </w:r>
          </w:p>
        </w:tc>
      </w:tr>
      <w:tr w:rsidR="0007100A" w:rsidRPr="00BE3BC5" w14:paraId="6032D3C0" w14:textId="77777777" w:rsidTr="00A11899">
        <w:tc>
          <w:tcPr>
            <w:tcW w:w="1646" w:type="dxa"/>
          </w:tcPr>
          <w:p w14:paraId="56843D4B" w14:textId="2A3041F6" w:rsidR="0007100A" w:rsidRPr="00A11899" w:rsidRDefault="0007100A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Website</w:t>
            </w:r>
          </w:p>
        </w:tc>
        <w:tc>
          <w:tcPr>
            <w:tcW w:w="2152" w:type="dxa"/>
          </w:tcPr>
          <w:p w14:paraId="1207FA09" w14:textId="77777777" w:rsidR="0007100A" w:rsidRDefault="0007100A" w:rsidP="00BE3BC5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Informative</w:t>
            </w:r>
          </w:p>
          <w:p w14:paraId="0A87CC83" w14:textId="78002B05" w:rsidR="0007100A" w:rsidRDefault="0007100A" w:rsidP="00BE3BC5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Visual appeal</w:t>
            </w:r>
          </w:p>
          <w:p w14:paraId="73E6A523" w14:textId="77777777" w:rsidR="0007100A" w:rsidRDefault="0007100A" w:rsidP="00BE3BC5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Reserve/purchase tickets and camping spots</w:t>
            </w:r>
          </w:p>
          <w:p w14:paraId="0D26FB2E" w14:textId="34F043CE" w:rsidR="0007100A" w:rsidRDefault="00D03E15" w:rsidP="00BE3BC5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Information safely stored</w:t>
            </w:r>
          </w:p>
          <w:p w14:paraId="4D80BE74" w14:textId="725A281F" w:rsidR="0007100A" w:rsidRPr="00BE3BC5" w:rsidRDefault="0007100A" w:rsidP="003D7342"/>
        </w:tc>
        <w:tc>
          <w:tcPr>
            <w:tcW w:w="1980" w:type="dxa"/>
          </w:tcPr>
          <w:p w14:paraId="4AEF1D7D" w14:textId="178E901E" w:rsidR="0007100A" w:rsidRPr="00BE3BC5" w:rsidRDefault="0007100A" w:rsidP="003D7342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Responsive for all mobile devices</w:t>
            </w:r>
          </w:p>
          <w:p w14:paraId="5F173876" w14:textId="09F6A464" w:rsidR="0007100A" w:rsidRPr="00BE3BC5" w:rsidRDefault="0007100A" w:rsidP="003D7342"/>
        </w:tc>
        <w:tc>
          <w:tcPr>
            <w:tcW w:w="1821" w:type="dxa"/>
          </w:tcPr>
          <w:p w14:paraId="5E3AAAB8" w14:textId="722AC540" w:rsidR="0007100A" w:rsidRDefault="0007100A" w:rsidP="00EE1B5A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About page for the company</w:t>
            </w:r>
          </w:p>
          <w:p w14:paraId="4C491D43" w14:textId="5CCADB56" w:rsidR="0007100A" w:rsidRDefault="0007100A" w:rsidP="00EE1B5A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About page for the events</w:t>
            </w:r>
          </w:p>
          <w:p w14:paraId="6D4D590B" w14:textId="77777777" w:rsidR="0007100A" w:rsidRDefault="0007100A" w:rsidP="00EE1B5A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Room for feedback</w:t>
            </w:r>
          </w:p>
          <w:p w14:paraId="6AF15985" w14:textId="77777777" w:rsidR="0007100A" w:rsidRDefault="0007100A" w:rsidP="00EE1B5A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Links to social media</w:t>
            </w:r>
          </w:p>
          <w:p w14:paraId="18DDFC48" w14:textId="13049F6D" w:rsidR="0007100A" w:rsidRPr="00BE3BC5" w:rsidRDefault="0007100A" w:rsidP="00BE3BC5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Picture gallery</w:t>
            </w:r>
          </w:p>
        </w:tc>
        <w:tc>
          <w:tcPr>
            <w:tcW w:w="1779" w:type="dxa"/>
          </w:tcPr>
          <w:p w14:paraId="172421D6" w14:textId="37F20151" w:rsidR="0007100A" w:rsidRPr="00BE3BC5" w:rsidRDefault="0007100A" w:rsidP="00846A39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Transactions will n</w:t>
            </w:r>
            <w:r w:rsidR="00846A39">
              <w:t>ot be processed on the website but will be</w:t>
            </w:r>
            <w:r>
              <w:t xml:space="preserve"> redirected to a third party.</w:t>
            </w:r>
          </w:p>
        </w:tc>
      </w:tr>
      <w:tr w:rsidR="006216A2" w:rsidRPr="00BE3BC5" w14:paraId="75CFEE6B" w14:textId="77777777" w:rsidTr="00A11899">
        <w:tc>
          <w:tcPr>
            <w:tcW w:w="1646" w:type="dxa"/>
          </w:tcPr>
          <w:p w14:paraId="7AFFCCA8" w14:textId="44FA83B8" w:rsidR="006216A2" w:rsidRPr="00A11899" w:rsidRDefault="006216A2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Applications</w:t>
            </w:r>
          </w:p>
        </w:tc>
        <w:tc>
          <w:tcPr>
            <w:tcW w:w="2152" w:type="dxa"/>
          </w:tcPr>
          <w:p w14:paraId="599C05A1" w14:textId="77777777" w:rsidR="006216A2" w:rsidRDefault="006216A2" w:rsidP="00BE3BC5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Monitor visitors: enter, exit and quantity.</w:t>
            </w:r>
          </w:p>
          <w:p w14:paraId="445C6C30" w14:textId="77777777" w:rsidR="006216A2" w:rsidRDefault="006216A2" w:rsidP="00BE3BC5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Stores and loan stands are self-service</w:t>
            </w:r>
          </w:p>
          <w:p w14:paraId="69CDCAA1" w14:textId="77777777" w:rsidR="00414220" w:rsidRDefault="00414220" w:rsidP="00BE3BC5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Clear overview of event for organizer</w:t>
            </w:r>
            <w:r w:rsidR="00015701">
              <w:t>s</w:t>
            </w:r>
          </w:p>
          <w:p w14:paraId="16E36F96" w14:textId="77777777" w:rsidR="002B28B9" w:rsidRDefault="002B28B9" w:rsidP="00BE3BC5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 xml:space="preserve">Retrieves </w:t>
            </w:r>
            <w:r>
              <w:lastRenderedPageBreak/>
              <w:t>transactional logs and handle them</w:t>
            </w:r>
          </w:p>
          <w:p w14:paraId="425B3514" w14:textId="336B28A3" w:rsidR="002B28B9" w:rsidRDefault="00620426" w:rsidP="00BE3BC5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Run on Windows</w:t>
            </w:r>
            <w:r w:rsidR="002B28B9">
              <w:t xml:space="preserve"> </w:t>
            </w:r>
          </w:p>
        </w:tc>
        <w:tc>
          <w:tcPr>
            <w:tcW w:w="1980" w:type="dxa"/>
          </w:tcPr>
          <w:p w14:paraId="0398C2EC" w14:textId="77777777" w:rsidR="006216A2" w:rsidRDefault="008B7E00" w:rsidP="003D7342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lastRenderedPageBreak/>
              <w:t>A clear maintenance terms and contract</w:t>
            </w:r>
          </w:p>
          <w:p w14:paraId="167A7DBA" w14:textId="77777777" w:rsidR="00F46C0D" w:rsidRDefault="00F46C0D" w:rsidP="003D7342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User-friendly</w:t>
            </w:r>
          </w:p>
          <w:p w14:paraId="40101742" w14:textId="569A43F4" w:rsidR="00F46C0D" w:rsidRDefault="00F46C0D" w:rsidP="003D7342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Manuals</w:t>
            </w:r>
          </w:p>
        </w:tc>
        <w:tc>
          <w:tcPr>
            <w:tcW w:w="1821" w:type="dxa"/>
          </w:tcPr>
          <w:p w14:paraId="44591465" w14:textId="646FADDA" w:rsidR="006216A2" w:rsidRDefault="009B1170" w:rsidP="00EE1B5A">
            <w:pPr>
              <w:pStyle w:val="ListParagraph"/>
              <w:numPr>
                <w:ilvl w:val="0"/>
                <w:numId w:val="18"/>
              </w:numPr>
              <w:ind w:left="236" w:hanging="235"/>
            </w:pPr>
            <w:r>
              <w:t>A mobile app for the stores and loan stands</w:t>
            </w:r>
          </w:p>
        </w:tc>
        <w:tc>
          <w:tcPr>
            <w:tcW w:w="1779" w:type="dxa"/>
          </w:tcPr>
          <w:p w14:paraId="2870433B" w14:textId="470DD89B" w:rsidR="006216A2" w:rsidRDefault="006216A2" w:rsidP="009B1170">
            <w:pPr>
              <w:ind w:left="1"/>
            </w:pPr>
          </w:p>
        </w:tc>
      </w:tr>
    </w:tbl>
    <w:p w14:paraId="2312F89D" w14:textId="7435FF91" w:rsidR="00BE3BC5" w:rsidRDefault="00BE3BC5" w:rsidP="00BE3BC5"/>
    <w:p w14:paraId="128B7F91" w14:textId="3CE762C3" w:rsidR="00114172" w:rsidRDefault="00114172" w:rsidP="00114172">
      <w:pPr>
        <w:pStyle w:val="Heading1"/>
      </w:pPr>
      <w:bookmarkStart w:id="20" w:name="_Toc509162067"/>
      <w:r>
        <w:t>GUI</w:t>
      </w:r>
      <w:bookmarkEnd w:id="20"/>
    </w:p>
    <w:p w14:paraId="5D2AAF9B" w14:textId="77777777" w:rsidR="004843AC" w:rsidRDefault="004843AC" w:rsidP="003F5E69"/>
    <w:p w14:paraId="52A3AC67" w14:textId="08A31B29" w:rsidR="007A2ADF" w:rsidRPr="00222E20" w:rsidRDefault="007A2ADF" w:rsidP="00FE0600">
      <w:r w:rsidRPr="00FE0600">
        <w:rPr>
          <w:u w:val="single"/>
        </w:rPr>
        <w:br w:type="page"/>
      </w:r>
    </w:p>
    <w:p w14:paraId="12D14294" w14:textId="5A42458A" w:rsidR="002D7CD8" w:rsidRDefault="00114172" w:rsidP="002F3D22">
      <w:pPr>
        <w:pStyle w:val="Heading1"/>
      </w:pPr>
      <w:bookmarkStart w:id="21" w:name="_Toc509162068"/>
      <w:r>
        <w:lastRenderedPageBreak/>
        <w:t>Wireframe</w:t>
      </w:r>
      <w:r w:rsidR="00B326CF">
        <w:t>s</w:t>
      </w:r>
      <w:bookmarkEnd w:id="21"/>
    </w:p>
    <w:p w14:paraId="1CCDC6C5" w14:textId="77777777" w:rsidR="004E257B" w:rsidRPr="00327094" w:rsidRDefault="004E257B" w:rsidP="004E257B">
      <w:pPr>
        <w:rPr>
          <w:b/>
          <w:lang w:val="pt-PT"/>
        </w:rPr>
      </w:pPr>
      <w:r>
        <w:rPr>
          <w:b/>
          <w:lang w:val="pt-PT"/>
        </w:rPr>
        <w:t xml:space="preserve">Homepage: </w:t>
      </w:r>
    </w:p>
    <w:p w14:paraId="1D4F4790" w14:textId="77777777" w:rsidR="004E257B" w:rsidRDefault="004E257B" w:rsidP="004E257B">
      <w:pPr>
        <w:rPr>
          <w:lang w:val="pt-PT"/>
        </w:rPr>
      </w:pPr>
      <w:r>
        <w:rPr>
          <w:noProof/>
          <w:lang w:val="en-GB" w:eastAsia="en-GB"/>
        </w:rPr>
        <w:drawing>
          <wp:inline distT="0" distB="0" distL="0" distR="0" wp14:anchorId="5D2050DB" wp14:editId="3BCAC058">
            <wp:extent cx="5293297" cy="7985760"/>
            <wp:effectExtent l="0" t="0" r="3175" b="0"/>
            <wp:docPr id="1" name="Picture 1" descr="C:\Users\yenth\AppData\Local\Microsoft\Windows\INetCache\Content.Word\1-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enth\AppData\Local\Microsoft\Windows\INetCache\Content.Word\1-Hom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2A8B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1461D810" w14:textId="77777777" w:rsidR="004E257B" w:rsidRDefault="004E257B" w:rsidP="004E257B">
      <w:pPr>
        <w:rPr>
          <w:b/>
          <w:lang w:val="pt-PT"/>
        </w:rPr>
      </w:pPr>
      <w:commentRangeStart w:id="22"/>
      <w:r>
        <w:rPr>
          <w:b/>
          <w:lang w:val="pt-PT"/>
        </w:rPr>
        <w:lastRenderedPageBreak/>
        <w:t>Setting page:</w:t>
      </w:r>
      <w:commentRangeEnd w:id="22"/>
      <w:r w:rsidR="002D0939">
        <w:rPr>
          <w:rStyle w:val="CommentReference"/>
        </w:rPr>
        <w:commentReference w:id="22"/>
      </w:r>
    </w:p>
    <w:p w14:paraId="08AA8ED2" w14:textId="41576079" w:rsidR="004E257B" w:rsidRDefault="004E257B" w:rsidP="004E257B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2BEABBC2" wp14:editId="654C75FD">
            <wp:extent cx="5715000" cy="6858000"/>
            <wp:effectExtent l="0" t="0" r="0" b="0"/>
            <wp:docPr id="298" name="Picture 298" descr="2-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-Setti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B9D3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32269B96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lastRenderedPageBreak/>
        <w:t>Rules page:</w:t>
      </w:r>
    </w:p>
    <w:p w14:paraId="0E2B8B5C" w14:textId="326507AD" w:rsidR="004E257B" w:rsidRPr="00A55F87" w:rsidRDefault="004E257B" w:rsidP="004E257B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6731BB3F" wp14:editId="12C533E8">
            <wp:extent cx="5730240" cy="8161020"/>
            <wp:effectExtent l="0" t="0" r="3810" b="0"/>
            <wp:docPr id="294" name="Picture 294" descr="3-R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-Rul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6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EEF0" w14:textId="77777777" w:rsidR="004E257B" w:rsidRDefault="004E257B" w:rsidP="004E257B">
      <w:r>
        <w:br w:type="page"/>
      </w:r>
    </w:p>
    <w:p w14:paraId="5B142E99" w14:textId="77777777" w:rsidR="004E257B" w:rsidRDefault="004E257B" w:rsidP="004E257B">
      <w:pPr>
        <w:rPr>
          <w:b/>
        </w:rPr>
      </w:pPr>
      <w:r>
        <w:rPr>
          <w:b/>
        </w:rPr>
        <w:lastRenderedPageBreak/>
        <w:t>Events page</w:t>
      </w:r>
    </w:p>
    <w:p w14:paraId="304C9360" w14:textId="5C574B29" w:rsidR="004E257B" w:rsidRDefault="004E257B" w:rsidP="004E257B">
      <w:pPr>
        <w:rPr>
          <w:sz w:val="26"/>
        </w:rPr>
      </w:pPr>
      <w:r>
        <w:rPr>
          <w:noProof/>
          <w:lang w:val="en-GB" w:eastAsia="en-GB"/>
        </w:rPr>
        <w:drawing>
          <wp:inline distT="0" distB="0" distL="0" distR="0" wp14:anchorId="79E93B72" wp14:editId="07016A4A">
            <wp:extent cx="3284220" cy="7360920"/>
            <wp:effectExtent l="0" t="0" r="0" b="0"/>
            <wp:docPr id="293" name="Picture 293" descr="4-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-Event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EA405" w14:textId="77777777" w:rsidR="004E257B" w:rsidRDefault="004E257B" w:rsidP="004E257B">
      <w:pPr>
        <w:rPr>
          <w:sz w:val="26"/>
        </w:rPr>
      </w:pPr>
      <w:r>
        <w:rPr>
          <w:sz w:val="26"/>
        </w:rPr>
        <w:br w:type="page"/>
      </w:r>
    </w:p>
    <w:p w14:paraId="20A6F4A3" w14:textId="77777777" w:rsidR="004E257B" w:rsidRDefault="004E257B" w:rsidP="004E257B">
      <w:pPr>
        <w:rPr>
          <w:b/>
        </w:rPr>
      </w:pPr>
      <w:r>
        <w:rPr>
          <w:b/>
        </w:rPr>
        <w:lastRenderedPageBreak/>
        <w:t>Activities page:</w:t>
      </w:r>
    </w:p>
    <w:p w14:paraId="4003DA1F" w14:textId="09F3D45B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039A8346" wp14:editId="2E017BB7">
            <wp:extent cx="5722620" cy="4069080"/>
            <wp:effectExtent l="0" t="0" r="0" b="7620"/>
            <wp:docPr id="289" name="Picture 289" descr="5-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5-Activitie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3A6FC" w14:textId="77777777" w:rsidR="004E257B" w:rsidRDefault="004E257B" w:rsidP="004E257B">
      <w:r>
        <w:br w:type="page"/>
      </w:r>
    </w:p>
    <w:p w14:paraId="48B9F593" w14:textId="77777777" w:rsidR="004E257B" w:rsidRDefault="004E257B" w:rsidP="004E257B">
      <w:pPr>
        <w:rPr>
          <w:b/>
        </w:rPr>
      </w:pPr>
      <w:r>
        <w:rPr>
          <w:b/>
        </w:rPr>
        <w:lastRenderedPageBreak/>
        <w:t>Food, drinks and loaning items page</w:t>
      </w:r>
    </w:p>
    <w:p w14:paraId="210EF520" w14:textId="480B2D5E" w:rsidR="004E257B" w:rsidRDefault="004E257B" w:rsidP="004E257B">
      <w:r>
        <w:rPr>
          <w:b/>
          <w:noProof/>
          <w:lang w:val="en-GB" w:eastAsia="en-GB"/>
        </w:rPr>
        <w:drawing>
          <wp:inline distT="0" distB="0" distL="0" distR="0" wp14:anchorId="59AAB579" wp14:editId="685CB7FC">
            <wp:extent cx="5730240" cy="8267700"/>
            <wp:effectExtent l="0" t="0" r="3810" b="0"/>
            <wp:docPr id="288" name="Picture 288" descr="6-Food_Drinks_Loaning_I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-Food_Drinks_Loaning_Item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5DE959B" w14:textId="77777777" w:rsidR="004E257B" w:rsidRDefault="004E257B" w:rsidP="004E257B">
      <w:pPr>
        <w:rPr>
          <w:b/>
        </w:rPr>
      </w:pPr>
      <w:r>
        <w:rPr>
          <w:b/>
        </w:rPr>
        <w:lastRenderedPageBreak/>
        <w:t>Games page:</w:t>
      </w:r>
    </w:p>
    <w:p w14:paraId="571E3200" w14:textId="0D32C337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0500C0C5" wp14:editId="05684BDB">
            <wp:extent cx="4411980" cy="8290560"/>
            <wp:effectExtent l="0" t="0" r="7620" b="0"/>
            <wp:docPr id="29" name="Picture 29" descr="7-Fun_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7-Fun_Activitie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09E9" w14:textId="77777777" w:rsidR="004E257B" w:rsidRDefault="004E257B" w:rsidP="004E257B">
      <w:pPr>
        <w:rPr>
          <w:b/>
        </w:rPr>
      </w:pPr>
      <w:r>
        <w:rPr>
          <w:b/>
        </w:rPr>
        <w:lastRenderedPageBreak/>
        <w:t>Camping page:</w:t>
      </w:r>
    </w:p>
    <w:p w14:paraId="5795F64D" w14:textId="09B9EC0F" w:rsidR="004E257B" w:rsidRDefault="004E257B" w:rsidP="004E257B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08F008EE" wp14:editId="0C6B416F">
            <wp:extent cx="5722620" cy="6217920"/>
            <wp:effectExtent l="0" t="0" r="0" b="0"/>
            <wp:docPr id="28" name="Picture 28" descr="8-Ca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8-Campi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CCD4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18BCA73A" w14:textId="77777777" w:rsidR="004E257B" w:rsidRDefault="004E257B" w:rsidP="004E257B">
      <w:pPr>
        <w:rPr>
          <w:b/>
        </w:rPr>
      </w:pPr>
      <w:r>
        <w:rPr>
          <w:b/>
        </w:rPr>
        <w:lastRenderedPageBreak/>
        <w:t>News page:</w:t>
      </w:r>
    </w:p>
    <w:p w14:paraId="1868171E" w14:textId="77777777" w:rsidR="004E257B" w:rsidRDefault="004E257B" w:rsidP="004E257B">
      <w:r>
        <w:rPr>
          <w:b/>
          <w:noProof/>
          <w:lang w:val="en-GB" w:eastAsia="en-GB"/>
        </w:rPr>
        <w:drawing>
          <wp:inline distT="0" distB="0" distL="0" distR="0" wp14:anchorId="6C41C130" wp14:editId="319D4ABF">
            <wp:extent cx="4251960" cy="6957060"/>
            <wp:effectExtent l="0" t="0" r="0" b="0"/>
            <wp:docPr id="2" name="Picture 2" descr="C:\Users\yenth\AppData\Local\Microsoft\Windows\INetCache\Content.Word\9-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yenth\AppData\Local\Microsoft\Windows\INetCache\Content.Word\9-News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6C4B9278" w14:textId="77777777" w:rsidR="004E257B" w:rsidRDefault="004E257B" w:rsidP="004E257B">
      <w:pPr>
        <w:rPr>
          <w:i/>
        </w:rPr>
      </w:pPr>
      <w:r>
        <w:rPr>
          <w:i/>
        </w:rPr>
        <w:lastRenderedPageBreak/>
        <w:t>News – read more:</w:t>
      </w:r>
    </w:p>
    <w:p w14:paraId="2A3EE4C1" w14:textId="4A12BE5B" w:rsidR="004E257B" w:rsidRDefault="004E257B" w:rsidP="004E257B">
      <w:pPr>
        <w:rPr>
          <w:i/>
        </w:rPr>
      </w:pPr>
      <w:r>
        <w:rPr>
          <w:i/>
          <w:noProof/>
          <w:lang w:val="en-GB" w:eastAsia="en-GB"/>
        </w:rPr>
        <w:drawing>
          <wp:inline distT="0" distB="0" distL="0" distR="0" wp14:anchorId="7B93513F" wp14:editId="5991D12E">
            <wp:extent cx="5722620" cy="5798820"/>
            <wp:effectExtent l="0" t="0" r="0" b="0"/>
            <wp:docPr id="27" name="Picture 27" descr="10-News_Read_M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0-News_Read_Mor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A8DD0" w14:textId="77777777" w:rsidR="004E257B" w:rsidRDefault="004E257B" w:rsidP="004E257B">
      <w:pPr>
        <w:rPr>
          <w:i/>
        </w:rPr>
      </w:pPr>
      <w:r>
        <w:rPr>
          <w:i/>
        </w:rPr>
        <w:br w:type="page"/>
      </w:r>
    </w:p>
    <w:p w14:paraId="607F4C43" w14:textId="385CB7AF" w:rsidR="004E257B" w:rsidRDefault="004E257B" w:rsidP="004E257B">
      <w:pPr>
        <w:rPr>
          <w:b/>
        </w:rPr>
      </w:pPr>
      <w:r>
        <w:rPr>
          <w:b/>
        </w:rPr>
        <w:lastRenderedPageBreak/>
        <w:t>About page:</w:t>
      </w:r>
      <w:r>
        <w:rPr>
          <w:b/>
          <w:noProof/>
          <w:lang w:val="en-GB" w:eastAsia="en-GB"/>
        </w:rPr>
        <w:drawing>
          <wp:inline distT="0" distB="0" distL="0" distR="0" wp14:anchorId="5DA0E654" wp14:editId="47DB0507">
            <wp:extent cx="5722620" cy="7741920"/>
            <wp:effectExtent l="0" t="0" r="0" b="0"/>
            <wp:docPr id="20" name="Picture 20" descr="11-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1-Inf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74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14:paraId="0E9D8F2B" w14:textId="77777777" w:rsidR="004E257B" w:rsidRDefault="004E257B" w:rsidP="004E257B">
      <w:pPr>
        <w:rPr>
          <w:b/>
        </w:rPr>
      </w:pPr>
      <w:r>
        <w:rPr>
          <w:b/>
        </w:rPr>
        <w:lastRenderedPageBreak/>
        <w:t>Login page:</w:t>
      </w:r>
    </w:p>
    <w:p w14:paraId="4D8A1C84" w14:textId="02F28EC3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00B11BE1" wp14:editId="6882F4B4">
            <wp:extent cx="3459480" cy="3810000"/>
            <wp:effectExtent l="0" t="0" r="7620" b="0"/>
            <wp:docPr id="11" name="Picture 11" descr="12-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2-Logi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4E120" w14:textId="77777777" w:rsidR="004E257B" w:rsidRDefault="004E257B" w:rsidP="004E257B">
      <w:r>
        <w:br w:type="page"/>
      </w:r>
    </w:p>
    <w:p w14:paraId="0CED550E" w14:textId="77777777" w:rsidR="004E257B" w:rsidRDefault="004E257B" w:rsidP="004E257B">
      <w:pPr>
        <w:rPr>
          <w:b/>
        </w:rPr>
      </w:pPr>
      <w:r>
        <w:rPr>
          <w:b/>
        </w:rPr>
        <w:lastRenderedPageBreak/>
        <w:t>Sign up page:</w:t>
      </w:r>
    </w:p>
    <w:p w14:paraId="07E4B80E" w14:textId="77777777" w:rsidR="004E257B" w:rsidRDefault="004E257B" w:rsidP="004E257B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7A49420C" wp14:editId="6777BD32">
            <wp:extent cx="3723251" cy="6873240"/>
            <wp:effectExtent l="0" t="0" r="0" b="3810"/>
            <wp:docPr id="7" name="Picture 7" descr="C:\Users\yenth\AppData\Local\Microsoft\Windows\INetCache\Content.Word\13-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yenth\AppData\Local\Microsoft\Windows\INetCache\Content.Word\13-Sign_Up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51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ACE0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79760BA0" w14:textId="77777777" w:rsidR="004E257B" w:rsidRDefault="004E257B" w:rsidP="004E257B">
      <w:r>
        <w:rPr>
          <w:b/>
        </w:rPr>
        <w:lastRenderedPageBreak/>
        <w:t xml:space="preserve">Participant’s information page </w:t>
      </w:r>
      <w:r>
        <w:t>(to show tickets information)</w:t>
      </w:r>
    </w:p>
    <w:p w14:paraId="40A8FBE0" w14:textId="77777777" w:rsidR="004E257B" w:rsidRDefault="004E257B" w:rsidP="004E257B">
      <w:r>
        <w:rPr>
          <w:b/>
          <w:noProof/>
          <w:lang w:val="en-GB" w:eastAsia="en-GB"/>
        </w:rPr>
        <w:drawing>
          <wp:inline distT="0" distB="0" distL="0" distR="0" wp14:anchorId="77A20426" wp14:editId="1D860F9B">
            <wp:extent cx="5715000" cy="4168140"/>
            <wp:effectExtent l="0" t="0" r="0" b="3810"/>
            <wp:docPr id="8" name="Picture 8" descr="C:\Users\yenth\AppData\Local\Microsoft\Windows\INetCache\Content.Word\14-Participant_Inf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enth\AppData\Local\Microsoft\Windows\INetCache\Content.Word\14-Participant_Info_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98DE" w14:textId="77777777" w:rsidR="004E257B" w:rsidRDefault="004E257B" w:rsidP="004E257B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299C43FB" w14:textId="77777777" w:rsidR="004E257B" w:rsidRDefault="004E257B" w:rsidP="004E257B">
      <w:r>
        <w:rPr>
          <w:b/>
        </w:rPr>
        <w:lastRenderedPageBreak/>
        <w:t xml:space="preserve">Participant’s information page </w:t>
      </w:r>
      <w:r>
        <w:t>(to show camping information)</w:t>
      </w:r>
    </w:p>
    <w:p w14:paraId="6AE8CB06" w14:textId="04F3D2D3" w:rsidR="004E257B" w:rsidRDefault="004E257B" w:rsidP="004E257B">
      <w:r>
        <w:rPr>
          <w:noProof/>
          <w:lang w:val="en-GB" w:eastAsia="en-GB"/>
        </w:rPr>
        <w:drawing>
          <wp:inline distT="0" distB="0" distL="0" distR="0" wp14:anchorId="258747C7" wp14:editId="730E4180">
            <wp:extent cx="5715000" cy="4168140"/>
            <wp:effectExtent l="0" t="0" r="0" b="3810"/>
            <wp:docPr id="10" name="Picture 10" descr="15-Participant_Info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5-Participant_Info_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9305" w14:textId="77777777" w:rsidR="004E257B" w:rsidRDefault="004E257B" w:rsidP="004E257B">
      <w:r>
        <w:br w:type="page"/>
      </w:r>
    </w:p>
    <w:p w14:paraId="403231F5" w14:textId="77777777" w:rsidR="004E257B" w:rsidRDefault="004E257B" w:rsidP="004E257B">
      <w:pPr>
        <w:rPr>
          <w:b/>
        </w:rPr>
      </w:pPr>
      <w:r>
        <w:rPr>
          <w:b/>
        </w:rPr>
        <w:lastRenderedPageBreak/>
        <w:t>Camping registration page:</w:t>
      </w:r>
    </w:p>
    <w:p w14:paraId="60B369AE" w14:textId="7E6277D4" w:rsidR="004E257B" w:rsidRDefault="004E257B" w:rsidP="004E257B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51D96A3F" wp14:editId="67889900">
            <wp:extent cx="5722620" cy="5783580"/>
            <wp:effectExtent l="0" t="0" r="0" b="7620"/>
            <wp:docPr id="9" name="Picture 9" descr="16-Camping_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6-Camping_Register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A24B5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0C183049" w14:textId="77777777" w:rsidR="00C365F7" w:rsidRDefault="004E257B" w:rsidP="00C365F7">
      <w:pPr>
        <w:rPr>
          <w:b/>
        </w:rPr>
      </w:pPr>
      <w:r>
        <w:rPr>
          <w:b/>
        </w:rPr>
        <w:lastRenderedPageBreak/>
        <w:t>Bundles page:</w:t>
      </w:r>
    </w:p>
    <w:p w14:paraId="7370D845" w14:textId="07C7FC50" w:rsidR="002F3D22" w:rsidRPr="00C365F7" w:rsidRDefault="00C365F7" w:rsidP="00C365F7">
      <w:pPr>
        <w:rPr>
          <w:b/>
        </w:rPr>
      </w:pPr>
      <w:r>
        <w:rPr>
          <w:noProof/>
          <w:lang w:val="en-GB" w:eastAsia="en-GB"/>
        </w:rPr>
        <w:drawing>
          <wp:inline distT="0" distB="0" distL="0" distR="0" wp14:anchorId="1DF34020" wp14:editId="621E9811">
            <wp:extent cx="5722620" cy="5067300"/>
            <wp:effectExtent l="0" t="0" r="0" b="0"/>
            <wp:docPr id="324" name="Picture 324" descr="C:\Users\yenth\AppData\Local\Microsoft\Windows\INetCache\Content.Word\17-Bund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yenth\AppData\Local\Microsoft\Windows\INetCache\Content.Word\17-Bundle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7CD8">
        <w:br w:type="page"/>
      </w:r>
    </w:p>
    <w:p w14:paraId="1E27368C" w14:textId="5D603013" w:rsidR="00E14639" w:rsidRDefault="00741B60" w:rsidP="00741B60">
      <w:pPr>
        <w:pStyle w:val="Heading1"/>
      </w:pPr>
      <w:bookmarkStart w:id="23" w:name="_Toc509162069"/>
      <w:r>
        <w:lastRenderedPageBreak/>
        <w:t>Visual Design</w:t>
      </w:r>
      <w:bookmarkEnd w:id="23"/>
    </w:p>
    <w:p w14:paraId="4A06829A" w14:textId="77777777" w:rsidR="002F3D22" w:rsidRPr="00327094" w:rsidRDefault="002F3D22" w:rsidP="002F3D22">
      <w:pPr>
        <w:rPr>
          <w:b/>
          <w:lang w:val="pt-PT"/>
        </w:rPr>
      </w:pPr>
      <w:r>
        <w:rPr>
          <w:b/>
          <w:lang w:val="pt-PT"/>
        </w:rPr>
        <w:t xml:space="preserve">Homepage: </w:t>
      </w:r>
    </w:p>
    <w:p w14:paraId="76CD1BA5" w14:textId="2CC820DB" w:rsidR="002F3D22" w:rsidRDefault="002F3D22" w:rsidP="002F3D22">
      <w:pPr>
        <w:rPr>
          <w:lang w:val="pt-PT"/>
        </w:rPr>
      </w:pPr>
      <w:r>
        <w:rPr>
          <w:noProof/>
          <w:lang w:val="en-GB" w:eastAsia="en-GB"/>
        </w:rPr>
        <w:drawing>
          <wp:inline distT="0" distB="0" distL="0" distR="0" wp14:anchorId="04CF78C5" wp14:editId="1A543D80">
            <wp:extent cx="5288280" cy="7985760"/>
            <wp:effectExtent l="0" t="0" r="7620" b="0"/>
            <wp:docPr id="322" name="Picture 322" descr="C:\Users\yenth\AppData\Local\Microsoft\Windows\INetCache\Content.Word\1-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yenth\AppData\Local\Microsoft\Windows\INetCache\Content.Word\1-Home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70A5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66B02C67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lastRenderedPageBreak/>
        <w:t>Setting page:</w:t>
      </w:r>
    </w:p>
    <w:p w14:paraId="0FA449AE" w14:textId="2DF235A5" w:rsidR="002F3D22" w:rsidRDefault="002F3D22" w:rsidP="002F3D22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2658BE89" wp14:editId="69C10BE5">
            <wp:extent cx="5730240" cy="6873240"/>
            <wp:effectExtent l="0" t="0" r="3810" b="3810"/>
            <wp:docPr id="321" name="Picture 321" descr="C:\Users\yenth\AppData\Local\Microsoft\Windows\INetCache\Content.Word\2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yenth\AppData\Local\Microsoft\Windows\INetCache\Content.Word\2-Setting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5F05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45690F3E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lastRenderedPageBreak/>
        <w:t>Rules page:</w:t>
      </w:r>
    </w:p>
    <w:p w14:paraId="6A7AA1DA" w14:textId="79EF3C7C" w:rsidR="002F3D22" w:rsidRPr="00A55F87" w:rsidRDefault="002F3D22" w:rsidP="002F3D22">
      <w:pPr>
        <w:rPr>
          <w:b/>
          <w:lang w:val="pt-PT"/>
        </w:rPr>
      </w:pPr>
      <w:r>
        <w:rPr>
          <w:b/>
          <w:noProof/>
          <w:lang w:val="en-GB" w:eastAsia="en-GB"/>
        </w:rPr>
        <w:drawing>
          <wp:inline distT="0" distB="0" distL="0" distR="0" wp14:anchorId="3592649D" wp14:editId="590D9A8F">
            <wp:extent cx="5730240" cy="8168640"/>
            <wp:effectExtent l="0" t="0" r="3810" b="3810"/>
            <wp:docPr id="320" name="Picture 320" descr="C:\Users\yenth\AppData\Local\Microsoft\Windows\INetCache\Content.Word\3-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yenth\AppData\Local\Microsoft\Windows\INetCache\Content.Word\3-Rule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6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00A59" w14:textId="77777777" w:rsidR="002F3D22" w:rsidRDefault="002F3D22" w:rsidP="002F3D22">
      <w:r>
        <w:br w:type="page"/>
      </w:r>
    </w:p>
    <w:p w14:paraId="7FB9F695" w14:textId="77777777" w:rsidR="002F3D22" w:rsidRDefault="002F3D22" w:rsidP="002F3D22">
      <w:pPr>
        <w:rPr>
          <w:b/>
        </w:rPr>
      </w:pPr>
      <w:r>
        <w:rPr>
          <w:b/>
        </w:rPr>
        <w:lastRenderedPageBreak/>
        <w:t>Events page</w:t>
      </w:r>
    </w:p>
    <w:p w14:paraId="1C35B4E2" w14:textId="66FC0FA7" w:rsidR="002F3D22" w:rsidRDefault="002F3D22" w:rsidP="002F3D22">
      <w:pPr>
        <w:rPr>
          <w:sz w:val="26"/>
        </w:rPr>
      </w:pPr>
      <w:r>
        <w:rPr>
          <w:noProof/>
          <w:lang w:val="en-GB" w:eastAsia="en-GB"/>
        </w:rPr>
        <w:drawing>
          <wp:inline distT="0" distB="0" distL="0" distR="0" wp14:anchorId="4C2AA284" wp14:editId="26C176EC">
            <wp:extent cx="3733800" cy="8328660"/>
            <wp:effectExtent l="0" t="0" r="0" b="0"/>
            <wp:docPr id="319" name="Picture 319" descr="C:\Users\yenth\AppData\Local\Microsoft\Windows\INetCache\Content.Word\4-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yenth\AppData\Local\Microsoft\Windows\INetCache\Content.Word\4-Events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F43A" w14:textId="77777777" w:rsidR="002F3D22" w:rsidRPr="004E257B" w:rsidRDefault="002F3D22" w:rsidP="002F3D22">
      <w:pPr>
        <w:rPr>
          <w:sz w:val="26"/>
        </w:rPr>
      </w:pPr>
      <w:r>
        <w:rPr>
          <w:sz w:val="26"/>
        </w:rPr>
        <w:br w:type="page"/>
      </w:r>
      <w:r>
        <w:rPr>
          <w:b/>
        </w:rPr>
        <w:lastRenderedPageBreak/>
        <w:t>Activities page:</w:t>
      </w:r>
    </w:p>
    <w:p w14:paraId="7C6E42C3" w14:textId="637F6BB7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1AA986BC" wp14:editId="11757E6A">
            <wp:extent cx="5722620" cy="4069080"/>
            <wp:effectExtent l="0" t="0" r="0" b="7620"/>
            <wp:docPr id="318" name="Picture 318" descr="C:\Users\yenth\AppData\Local\Microsoft\Windows\INetCache\Content.Word\5-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yenth\AppData\Local\Microsoft\Windows\INetCache\Content.Word\5-Activities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300C" w14:textId="77777777" w:rsidR="002F3D22" w:rsidRDefault="002F3D22" w:rsidP="002F3D22">
      <w:r>
        <w:br w:type="page"/>
      </w:r>
    </w:p>
    <w:p w14:paraId="14B403EB" w14:textId="77777777" w:rsidR="002F3D22" w:rsidRDefault="002F3D22" w:rsidP="002F3D22">
      <w:pPr>
        <w:rPr>
          <w:b/>
        </w:rPr>
      </w:pPr>
      <w:r>
        <w:rPr>
          <w:b/>
        </w:rPr>
        <w:lastRenderedPageBreak/>
        <w:t>Food, drinks and loaning items page</w:t>
      </w:r>
    </w:p>
    <w:p w14:paraId="590713C1" w14:textId="56DCC6F9" w:rsidR="002F3D22" w:rsidRDefault="002F3D22" w:rsidP="002F3D22">
      <w:r>
        <w:rPr>
          <w:b/>
          <w:noProof/>
          <w:lang w:val="en-GB" w:eastAsia="en-GB"/>
        </w:rPr>
        <w:drawing>
          <wp:inline distT="0" distB="0" distL="0" distR="0" wp14:anchorId="74A29989" wp14:editId="78FB2C3B">
            <wp:extent cx="5730240" cy="8275320"/>
            <wp:effectExtent l="0" t="0" r="3810" b="0"/>
            <wp:docPr id="317" name="Picture 317" descr="C:\Users\yenth\AppData\Local\Microsoft\Windows\INetCache\Content.Word\6-Food_Drinks_Loaning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yenth\AppData\Local\Microsoft\Windows\INetCache\Content.Word\6-Food_Drinks_Loaning_Items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7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F8DB497" w14:textId="77777777" w:rsidR="002F3D22" w:rsidRDefault="002F3D22" w:rsidP="002F3D22">
      <w:pPr>
        <w:rPr>
          <w:b/>
        </w:rPr>
      </w:pPr>
      <w:r>
        <w:rPr>
          <w:b/>
        </w:rPr>
        <w:lastRenderedPageBreak/>
        <w:t>Games page:</w:t>
      </w:r>
    </w:p>
    <w:p w14:paraId="7A56111E" w14:textId="2FBDB9E0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1CE9024D" wp14:editId="05913C2A">
            <wp:extent cx="4267200" cy="8001000"/>
            <wp:effectExtent l="0" t="0" r="0" b="0"/>
            <wp:docPr id="316" name="Picture 316" descr="C:\Users\yenth\AppData\Local\Microsoft\Windows\INetCache\Content.Word\7-Fun_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yenth\AppData\Local\Microsoft\Windows\INetCache\Content.Word\7-Fun_Activitie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AD4C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5094311F" w14:textId="77777777" w:rsidR="002F3D22" w:rsidRDefault="002F3D22" w:rsidP="002F3D22">
      <w:pPr>
        <w:rPr>
          <w:b/>
        </w:rPr>
      </w:pPr>
      <w:r>
        <w:rPr>
          <w:b/>
        </w:rPr>
        <w:lastRenderedPageBreak/>
        <w:t>Camping page:</w:t>
      </w:r>
    </w:p>
    <w:p w14:paraId="602D5D68" w14:textId="7219873D" w:rsidR="002F3D22" w:rsidRDefault="002F3D22" w:rsidP="002F3D22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3209FC3F" wp14:editId="23C5B0BA">
            <wp:extent cx="5730240" cy="6225540"/>
            <wp:effectExtent l="0" t="0" r="3810" b="3810"/>
            <wp:docPr id="315" name="Picture 315" descr="C:\Users\yenth\AppData\Local\Microsoft\Windows\INetCache\Content.Word\8-Cam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yenth\AppData\Local\Microsoft\Windows\INetCache\Content.Word\8-Camping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2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553E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15840C09" w14:textId="77777777" w:rsidR="002F3D22" w:rsidRDefault="002F3D22" w:rsidP="002F3D22">
      <w:pPr>
        <w:rPr>
          <w:b/>
        </w:rPr>
      </w:pPr>
      <w:r>
        <w:rPr>
          <w:b/>
        </w:rPr>
        <w:lastRenderedPageBreak/>
        <w:t>News page:</w:t>
      </w:r>
    </w:p>
    <w:p w14:paraId="05CE66F3" w14:textId="59C3B8DD" w:rsidR="002F3D22" w:rsidRDefault="002F3D22" w:rsidP="002F3D22">
      <w:r>
        <w:rPr>
          <w:b/>
          <w:noProof/>
          <w:lang w:val="en-GB" w:eastAsia="en-GB"/>
        </w:rPr>
        <w:drawing>
          <wp:inline distT="0" distB="0" distL="0" distR="0" wp14:anchorId="441EC02C" wp14:editId="0C2A9C88">
            <wp:extent cx="4168140" cy="6835140"/>
            <wp:effectExtent l="0" t="0" r="3810" b="3810"/>
            <wp:docPr id="314" name="Picture 314" descr="C:\Users\yenth\AppData\Local\Microsoft\Windows\INetCache\Content.Word\9-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yenth\AppData\Local\Microsoft\Windows\INetCache\Content.Word\9-News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A503C29" w14:textId="77777777" w:rsidR="002F3D22" w:rsidRDefault="002F3D22" w:rsidP="002F3D22">
      <w:pPr>
        <w:rPr>
          <w:i/>
        </w:rPr>
      </w:pPr>
      <w:r>
        <w:rPr>
          <w:i/>
        </w:rPr>
        <w:lastRenderedPageBreak/>
        <w:t>News – read more:</w:t>
      </w:r>
    </w:p>
    <w:p w14:paraId="5320E076" w14:textId="3F487AF2" w:rsidR="002F3D22" w:rsidRDefault="002F3D22" w:rsidP="002F3D22">
      <w:pPr>
        <w:rPr>
          <w:i/>
        </w:rPr>
      </w:pPr>
      <w:r>
        <w:rPr>
          <w:i/>
          <w:noProof/>
          <w:lang w:val="en-GB" w:eastAsia="en-GB"/>
        </w:rPr>
        <w:drawing>
          <wp:inline distT="0" distB="0" distL="0" distR="0" wp14:anchorId="6ABF362B" wp14:editId="31DE7C04">
            <wp:extent cx="5730240" cy="5806440"/>
            <wp:effectExtent l="0" t="0" r="3810" b="3810"/>
            <wp:docPr id="313" name="Picture 313" descr="C:\Users\yenth\AppData\Local\Microsoft\Windows\INetCache\Content.Word\10-News_Read_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yenth\AppData\Local\Microsoft\Windows\INetCache\Content.Word\10-News_Read_Mor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FA77" w14:textId="77777777" w:rsidR="002F3D22" w:rsidRDefault="002F3D22" w:rsidP="002F3D22">
      <w:pPr>
        <w:rPr>
          <w:i/>
        </w:rPr>
      </w:pPr>
      <w:r>
        <w:rPr>
          <w:i/>
        </w:rPr>
        <w:br w:type="page"/>
      </w:r>
    </w:p>
    <w:p w14:paraId="2A487AC7" w14:textId="407CA025" w:rsidR="002F3D22" w:rsidRDefault="002F3D22" w:rsidP="002F3D22">
      <w:pPr>
        <w:rPr>
          <w:b/>
        </w:rPr>
      </w:pPr>
      <w:r>
        <w:rPr>
          <w:b/>
        </w:rPr>
        <w:lastRenderedPageBreak/>
        <w:t>About page:</w:t>
      </w:r>
      <w:r>
        <w:rPr>
          <w:b/>
          <w:noProof/>
          <w:lang w:val="en-GB" w:eastAsia="en-GB"/>
        </w:rPr>
        <w:drawing>
          <wp:inline distT="0" distB="0" distL="0" distR="0" wp14:anchorId="448DF5D3" wp14:editId="738E987B">
            <wp:extent cx="5730240" cy="7749540"/>
            <wp:effectExtent l="0" t="0" r="3810" b="3810"/>
            <wp:docPr id="312" name="Picture 312" descr="C:\Users\yenth\AppData\Local\Microsoft\Windows\INetCache\Content.Word\11-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yenth\AppData\Local\Microsoft\Windows\INetCache\Content.Word\11-Inf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b/>
        </w:rPr>
        <w:br w:type="page"/>
      </w:r>
    </w:p>
    <w:p w14:paraId="399AEC13" w14:textId="77777777" w:rsidR="002F3D22" w:rsidRDefault="002F3D22" w:rsidP="002F3D22">
      <w:pPr>
        <w:rPr>
          <w:b/>
        </w:rPr>
      </w:pPr>
      <w:r>
        <w:rPr>
          <w:b/>
        </w:rPr>
        <w:lastRenderedPageBreak/>
        <w:t>Login page:</w:t>
      </w:r>
    </w:p>
    <w:p w14:paraId="075F6F32" w14:textId="498BD609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151C7034" wp14:editId="1BD4B0B5">
            <wp:extent cx="5715000" cy="4701540"/>
            <wp:effectExtent l="0" t="0" r="0" b="3810"/>
            <wp:docPr id="311" name="Picture 311" descr="C:\Users\yenth\AppData\Local\Microsoft\Windows\INetCache\Content.Word\12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yenth\AppData\Local\Microsoft\Windows\INetCache\Content.Word\12-Logi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7FEB" w14:textId="77777777" w:rsidR="002F3D22" w:rsidRDefault="002F3D22" w:rsidP="002F3D22">
      <w:r>
        <w:br w:type="page"/>
      </w:r>
    </w:p>
    <w:p w14:paraId="7FED4165" w14:textId="77777777" w:rsidR="002F3D22" w:rsidRDefault="002F3D22" w:rsidP="002F3D22">
      <w:pPr>
        <w:rPr>
          <w:b/>
        </w:rPr>
      </w:pPr>
      <w:r>
        <w:rPr>
          <w:b/>
        </w:rPr>
        <w:lastRenderedPageBreak/>
        <w:t>Sign up page:</w:t>
      </w:r>
    </w:p>
    <w:p w14:paraId="4BF2B69A" w14:textId="3474E655" w:rsidR="002F3D22" w:rsidRDefault="002F3D22" w:rsidP="002F3D22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7F09387A" wp14:editId="3D2AF7E5">
            <wp:extent cx="5722620" cy="6545580"/>
            <wp:effectExtent l="0" t="0" r="0" b="7620"/>
            <wp:docPr id="307" name="Picture 307" descr="C:\Users\yenth\AppData\Local\Microsoft\Windows\INetCache\Content.Word\13-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yenth\AppData\Local\Microsoft\Windows\INetCache\Content.Word\13-Sign_Up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15FA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69DBDE1A" w14:textId="77777777" w:rsidR="002F3D22" w:rsidRDefault="002F3D22" w:rsidP="002F3D22">
      <w:r>
        <w:rPr>
          <w:b/>
        </w:rPr>
        <w:lastRenderedPageBreak/>
        <w:t xml:space="preserve">Participant’s information page </w:t>
      </w:r>
      <w:r>
        <w:t>(to show tickets information)</w:t>
      </w:r>
    </w:p>
    <w:p w14:paraId="32E473D2" w14:textId="3914EE0B" w:rsidR="002F3D22" w:rsidRDefault="002F3D22" w:rsidP="002F3D22">
      <w:r>
        <w:rPr>
          <w:b/>
          <w:noProof/>
          <w:lang w:val="en-GB" w:eastAsia="en-GB"/>
        </w:rPr>
        <w:drawing>
          <wp:inline distT="0" distB="0" distL="0" distR="0" wp14:anchorId="1FC8AC5D" wp14:editId="594EA4CB">
            <wp:extent cx="5715000" cy="4168140"/>
            <wp:effectExtent l="0" t="0" r="0" b="3810"/>
            <wp:docPr id="303" name="Picture 303" descr="C:\Users\yenth\AppData\Local\Microsoft\Windows\INetCache\Content.Word\14-Participant_Inf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yenth\AppData\Local\Microsoft\Windows\INetCache\Content.Word\14-Participant_Info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1A1B" w14:textId="77777777" w:rsidR="002F3D22" w:rsidRDefault="002F3D22" w:rsidP="002F3D22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79C236FA" w14:textId="77777777" w:rsidR="002F3D22" w:rsidRDefault="002F3D22" w:rsidP="002F3D22">
      <w:r>
        <w:rPr>
          <w:b/>
        </w:rPr>
        <w:lastRenderedPageBreak/>
        <w:t xml:space="preserve">Participant’s information page </w:t>
      </w:r>
      <w:r>
        <w:t>(to show camping information)</w:t>
      </w:r>
    </w:p>
    <w:p w14:paraId="2AC4055E" w14:textId="55580A38" w:rsidR="002F3D22" w:rsidRDefault="002F3D22" w:rsidP="002F3D22">
      <w:r>
        <w:rPr>
          <w:noProof/>
          <w:lang w:val="en-GB" w:eastAsia="en-GB"/>
        </w:rPr>
        <w:drawing>
          <wp:inline distT="0" distB="0" distL="0" distR="0" wp14:anchorId="708931FE" wp14:editId="2EC4F782">
            <wp:extent cx="5715000" cy="4168140"/>
            <wp:effectExtent l="0" t="0" r="0" b="3810"/>
            <wp:docPr id="301" name="Picture 301" descr="C:\Users\yenth\AppData\Local\Microsoft\Windows\INetCache\Content.Word\15-Participant_Info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yenth\AppData\Local\Microsoft\Windows\INetCache\Content.Word\15-Participant_Info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E9F6C" w14:textId="77777777" w:rsidR="002F3D22" w:rsidRDefault="002F3D22" w:rsidP="002F3D22">
      <w:r>
        <w:br w:type="page"/>
      </w:r>
    </w:p>
    <w:p w14:paraId="7506B584" w14:textId="77777777" w:rsidR="002F3D22" w:rsidRDefault="002F3D22" w:rsidP="002F3D22">
      <w:pPr>
        <w:rPr>
          <w:b/>
        </w:rPr>
      </w:pPr>
      <w:r>
        <w:rPr>
          <w:b/>
        </w:rPr>
        <w:lastRenderedPageBreak/>
        <w:t>Camping registration page:</w:t>
      </w:r>
    </w:p>
    <w:p w14:paraId="1D6E8D81" w14:textId="1F9C7E6F" w:rsidR="002F3D22" w:rsidRDefault="002F3D22" w:rsidP="002F3D22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5A4FBEAE" wp14:editId="26658498">
            <wp:extent cx="5730240" cy="5791200"/>
            <wp:effectExtent l="0" t="0" r="3810" b="0"/>
            <wp:docPr id="300" name="Picture 300" descr="C:\Users\yenth\AppData\Local\Microsoft\Windows\INetCache\Content.Word\16-Camping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yenth\AppData\Local\Microsoft\Windows\INetCache\Content.Word\16-Camping_Register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4DC7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25AFA2D0" w14:textId="77777777" w:rsidR="002F3D22" w:rsidRDefault="002F3D22" w:rsidP="002F3D22">
      <w:pPr>
        <w:rPr>
          <w:b/>
        </w:rPr>
      </w:pPr>
      <w:r>
        <w:rPr>
          <w:b/>
        </w:rPr>
        <w:lastRenderedPageBreak/>
        <w:t>Bundles page:</w:t>
      </w:r>
    </w:p>
    <w:p w14:paraId="28EDADAC" w14:textId="5247157A" w:rsidR="002F3D22" w:rsidRDefault="0074500D" w:rsidP="0074500D">
      <w:r>
        <w:rPr>
          <w:b/>
          <w:noProof/>
          <w:lang w:val="en-GB" w:eastAsia="en-GB"/>
        </w:rPr>
        <w:drawing>
          <wp:inline distT="0" distB="0" distL="0" distR="0" wp14:anchorId="0C0FD6F2" wp14:editId="56B5AB6C">
            <wp:extent cx="5722620" cy="5059680"/>
            <wp:effectExtent l="0" t="0" r="0" b="7620"/>
            <wp:docPr id="299" name="Picture 299" descr="C:\Users\yenth\AppData\Local\Microsoft\Windows\INetCache\Content.Word\17-Bund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yenth\AppData\Local\Microsoft\Windows\INetCache\Content.Word\17-Bundles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D22">
        <w:br w:type="page"/>
      </w:r>
    </w:p>
    <w:p w14:paraId="005C6FB6" w14:textId="10F1D7BA" w:rsidR="008C13FC" w:rsidRDefault="00114172" w:rsidP="00114172">
      <w:pPr>
        <w:pStyle w:val="Heading1"/>
      </w:pPr>
      <w:bookmarkStart w:id="24" w:name="_Toc509162070"/>
      <w:r>
        <w:lastRenderedPageBreak/>
        <w:t>ERD</w:t>
      </w:r>
      <w:bookmarkEnd w:id="24"/>
    </w:p>
    <w:p w14:paraId="034ED039" w14:textId="77777777" w:rsidR="00CE1E07" w:rsidRPr="00CE1E07" w:rsidRDefault="00CE1E07" w:rsidP="00CE1E07">
      <w:pPr>
        <w:pStyle w:val="ListParagraph"/>
        <w:numPr>
          <w:ilvl w:val="0"/>
          <w:numId w:val="1"/>
        </w:numPr>
        <w:rPr>
          <w:lang w:val="pt-PT"/>
        </w:rPr>
      </w:pPr>
      <w:r w:rsidRPr="00CE1E07">
        <w:rPr>
          <w:b/>
          <w:color w:val="C00000"/>
          <w:lang w:val="pt-PT"/>
        </w:rPr>
        <w:t>Red</w:t>
      </w:r>
      <w:r w:rsidRPr="00CE1E07">
        <w:rPr>
          <w:color w:val="C00000"/>
          <w:lang w:val="pt-PT"/>
        </w:rPr>
        <w:t xml:space="preserve">: </w:t>
      </w:r>
      <w:r w:rsidRPr="00CE1E07">
        <w:rPr>
          <w:lang w:val="pt-PT"/>
        </w:rPr>
        <w:t>The core entities.</w:t>
      </w:r>
    </w:p>
    <w:p w14:paraId="0196DCF3" w14:textId="2A81A969" w:rsidR="00CE1E07" w:rsidRPr="00CE1E07" w:rsidRDefault="002D0939" w:rsidP="00CE1E07">
      <w:pPr>
        <w:pStyle w:val="ListParagraph"/>
        <w:numPr>
          <w:ilvl w:val="0"/>
          <w:numId w:val="1"/>
        </w:numPr>
        <w:rPr>
          <w:lang w:val="pt-PT"/>
        </w:rPr>
      </w:pPr>
      <w:commentRangeStart w:id="25"/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7A4786D6" wp14:editId="26ABDE73">
            <wp:simplePos x="0" y="0"/>
            <wp:positionH relativeFrom="column">
              <wp:posOffset>259080</wp:posOffset>
            </wp:positionH>
            <wp:positionV relativeFrom="paragraph">
              <wp:posOffset>681990</wp:posOffset>
            </wp:positionV>
            <wp:extent cx="5722620" cy="4038600"/>
            <wp:effectExtent l="0" t="0" r="0" b="0"/>
            <wp:wrapSquare wrapText="bothSides"/>
            <wp:docPr id="32" name="Picture 4" descr="databaseD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atabaseDraf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3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25"/>
      <w:r w:rsidR="00B40BF6">
        <w:rPr>
          <w:rStyle w:val="CommentReference"/>
        </w:rPr>
        <w:commentReference w:id="25"/>
      </w:r>
      <w:r w:rsidR="00CE1E07" w:rsidRPr="00CE1E07">
        <w:rPr>
          <w:b/>
          <w:color w:val="538135" w:themeColor="accent6" w:themeShade="BF"/>
          <w:lang w:val="pt-PT"/>
        </w:rPr>
        <w:t>Green</w:t>
      </w:r>
      <w:r w:rsidR="00CE1E07" w:rsidRPr="00CE1E07">
        <w:rPr>
          <w:color w:val="538135" w:themeColor="accent6" w:themeShade="BF"/>
          <w:lang w:val="pt-PT"/>
        </w:rPr>
        <w:t xml:space="preserve">: </w:t>
      </w:r>
      <w:r w:rsidR="00CE1E07" w:rsidRPr="00CE1E07">
        <w:rPr>
          <w:lang w:val="pt-PT"/>
        </w:rPr>
        <w:t>The entities supporting the core ones.</w:t>
      </w:r>
    </w:p>
    <w:p w14:paraId="13A6F946" w14:textId="53A9B33A" w:rsidR="00CE1E07" w:rsidRPr="00CE1E07" w:rsidRDefault="00CE1E07" w:rsidP="00CE1E07">
      <w:pPr>
        <w:pStyle w:val="ListParagraph"/>
        <w:numPr>
          <w:ilvl w:val="0"/>
          <w:numId w:val="1"/>
        </w:numPr>
        <w:rPr>
          <w:lang w:val="pt-PT"/>
        </w:rPr>
      </w:pPr>
      <w:r w:rsidRPr="00CE1E07">
        <w:rPr>
          <w:b/>
          <w:lang w:val="pt-PT"/>
        </w:rPr>
        <w:t>Black</w:t>
      </w:r>
      <w:r w:rsidRPr="00CE1E07">
        <w:rPr>
          <w:lang w:val="pt-PT"/>
        </w:rPr>
        <w:t>: The entities supporting implementation.</w:t>
      </w:r>
    </w:p>
    <w:p w14:paraId="6C0D8E42" w14:textId="4377ED88" w:rsidR="00114172" w:rsidRPr="00114172" w:rsidRDefault="00114172" w:rsidP="00114172">
      <w:pPr>
        <w:rPr>
          <w:lang w:val="pt-PT"/>
        </w:rPr>
      </w:pPr>
    </w:p>
    <w:sectPr w:rsidR="00114172" w:rsidRPr="00114172" w:rsidSect="001C68F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4" w:author="Gerald Hilderink" w:date="2018-03-20T10:45:00Z" w:initials="GH">
    <w:p w14:paraId="0177C4C6" w14:textId="2C3EB9A1" w:rsidR="00B32A7E" w:rsidRDefault="00B32A7E">
      <w:pPr>
        <w:pStyle w:val="CommentText"/>
      </w:pPr>
      <w:r>
        <w:rPr>
          <w:rStyle w:val="CommentReference"/>
        </w:rPr>
        <w:annotationRef/>
      </w:r>
      <w:r>
        <w:t>Should not be in TOC</w:t>
      </w:r>
    </w:p>
  </w:comment>
  <w:comment w:id="17" w:author="Gerald Hilderink" w:date="2018-03-20T10:52:00Z" w:initials="GH">
    <w:p w14:paraId="20E0C002" w14:textId="3F712EED" w:rsidR="00DB6F75" w:rsidRDefault="00DB6F75">
      <w:pPr>
        <w:pStyle w:val="CommentText"/>
      </w:pPr>
      <w:r>
        <w:rPr>
          <w:rStyle w:val="CommentReference"/>
        </w:rPr>
        <w:annotationRef/>
      </w:r>
      <w:r>
        <w:t>Ehm….I would expect many more processes. Each application can serve many processes. This could be the biggest section of this document. Or am I wrong?</w:t>
      </w:r>
    </w:p>
  </w:comment>
  <w:comment w:id="19" w:author="Utilizador" w:date="2018-06-24T19:18:00Z" w:initials="U">
    <w:p w14:paraId="2732B138" w14:textId="66CDA0E8" w:rsidR="00B40BF6" w:rsidRDefault="00B40BF6" w:rsidP="00B40BF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sz w:val="20"/>
          <w:szCs w:val="20"/>
          <w:lang w:val="en-GB"/>
        </w:rPr>
      </w:pPr>
      <w:r>
        <w:rPr>
          <w:rStyle w:val="CommentReference"/>
        </w:rPr>
        <w:annotationRef/>
      </w:r>
      <w:r>
        <w:rPr>
          <w:rFonts w:ascii="Segoe UI" w:hAnsi="Segoe UI" w:cs="Segoe UI"/>
          <w:color w:val="000000"/>
          <w:sz w:val="20"/>
          <w:szCs w:val="20"/>
          <w:lang w:val="en-GB"/>
        </w:rPr>
        <w:t>“</w:t>
      </w:r>
      <w:r>
        <w:rPr>
          <w:rFonts w:ascii="Segoe UI" w:hAnsi="Segoe UI" w:cs="Segoe UI"/>
          <w:color w:val="000000"/>
          <w:sz w:val="20"/>
          <w:szCs w:val="20"/>
          <w:lang w:val="en-GB"/>
        </w:rPr>
        <w:t>In order to be able to refer back to the (non)functional requirements later on, it is advised to attach a unique ID to each of the requirements.</w:t>
      </w:r>
    </w:p>
    <w:p w14:paraId="5EC571DB" w14:textId="77777777" w:rsidR="00B40BF6" w:rsidRDefault="00B40BF6" w:rsidP="00B40BF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sz w:val="20"/>
          <w:szCs w:val="20"/>
          <w:lang w:val="en-GB"/>
        </w:rPr>
      </w:pPr>
    </w:p>
    <w:p w14:paraId="57ADC775" w14:textId="77777777" w:rsidR="00B40BF6" w:rsidRDefault="00B40BF6" w:rsidP="00B40BF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sz w:val="20"/>
          <w:szCs w:val="20"/>
          <w:lang w:val="en-GB"/>
        </w:rPr>
      </w:pPr>
      <w:r>
        <w:rPr>
          <w:rFonts w:ascii="Segoe UI" w:hAnsi="Segoe UI" w:cs="Segoe UI"/>
          <w:color w:val="000000"/>
          <w:sz w:val="20"/>
          <w:szCs w:val="20"/>
          <w:lang w:val="en-GB"/>
        </w:rPr>
        <w:t>E.g. in the test plan, or use case descriptions, it can be used to easily check whether you covered all requirements.</w:t>
      </w:r>
    </w:p>
    <w:p w14:paraId="40C9B8BB" w14:textId="77777777" w:rsidR="00B40BF6" w:rsidRDefault="00B40BF6" w:rsidP="00B40BF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sz w:val="20"/>
          <w:szCs w:val="20"/>
          <w:lang w:val="en-GB"/>
        </w:rPr>
      </w:pPr>
    </w:p>
    <w:p w14:paraId="15C0C6FC" w14:textId="77777777" w:rsidR="00B40BF6" w:rsidRDefault="00B40BF6" w:rsidP="00B40BF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sz w:val="20"/>
          <w:szCs w:val="20"/>
          <w:lang w:val="en-GB"/>
        </w:rPr>
      </w:pPr>
      <w:r>
        <w:rPr>
          <w:rFonts w:ascii="Segoe UI" w:hAnsi="Segoe UI" w:cs="Segoe UI"/>
          <w:color w:val="000000"/>
          <w:sz w:val="20"/>
          <w:szCs w:val="20"/>
          <w:lang w:val="en-GB"/>
        </w:rPr>
        <w:t>The requirements are usually phrased in the form of a sentence:</w:t>
      </w:r>
    </w:p>
    <w:p w14:paraId="1F9E7E5A" w14:textId="77777777" w:rsidR="00B40BF6" w:rsidRDefault="00B40BF6" w:rsidP="00B40BF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sz w:val="20"/>
          <w:szCs w:val="20"/>
          <w:lang w:val="en-GB"/>
        </w:rPr>
      </w:pPr>
      <w:r>
        <w:rPr>
          <w:rFonts w:ascii="Segoe UI" w:hAnsi="Segoe UI" w:cs="Segoe UI"/>
          <w:color w:val="000000"/>
          <w:sz w:val="20"/>
          <w:szCs w:val="20"/>
          <w:lang w:val="en-GB"/>
        </w:rPr>
        <w:t>&lt;user&gt; can do &lt;action&gt; with &lt;application&gt;</w:t>
      </w:r>
    </w:p>
    <w:p w14:paraId="1E61FD24" w14:textId="77777777" w:rsidR="00B40BF6" w:rsidRDefault="00B40BF6" w:rsidP="00B40BF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sz w:val="20"/>
          <w:szCs w:val="20"/>
          <w:lang w:val="en-GB"/>
        </w:rPr>
      </w:pPr>
    </w:p>
    <w:p w14:paraId="30391BA1" w14:textId="77777777" w:rsidR="00B40BF6" w:rsidRDefault="00B40BF6" w:rsidP="00B40BF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sz w:val="20"/>
          <w:szCs w:val="20"/>
          <w:lang w:val="en-GB"/>
        </w:rPr>
      </w:pPr>
      <w:r>
        <w:rPr>
          <w:rFonts w:ascii="Segoe UI" w:hAnsi="Segoe UI" w:cs="Segoe UI"/>
          <w:color w:val="000000"/>
          <w:sz w:val="20"/>
          <w:szCs w:val="20"/>
          <w:lang w:val="en-GB"/>
        </w:rPr>
        <w:t>or</w:t>
      </w:r>
    </w:p>
    <w:p w14:paraId="19E5C941" w14:textId="2B445C88" w:rsidR="00B40BF6" w:rsidRDefault="00B40BF6" w:rsidP="00B40BF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sz w:val="20"/>
          <w:szCs w:val="20"/>
          <w:lang w:val="en-GB"/>
        </w:rPr>
      </w:pPr>
      <w:r>
        <w:rPr>
          <w:rFonts w:ascii="Segoe UI" w:hAnsi="Segoe UI" w:cs="Segoe UI"/>
          <w:color w:val="000000"/>
          <w:sz w:val="20"/>
          <w:szCs w:val="20"/>
          <w:lang w:val="en-GB"/>
        </w:rPr>
        <w:t>&lt;application&gt; has &lt;feature&gt;</w:t>
      </w:r>
      <w:r>
        <w:rPr>
          <w:rFonts w:ascii="Segoe UI" w:hAnsi="Segoe UI" w:cs="Segoe UI"/>
          <w:color w:val="000000"/>
          <w:sz w:val="20"/>
          <w:szCs w:val="20"/>
          <w:lang w:val="en-GB"/>
        </w:rPr>
        <w:t>” - Andre</w:t>
      </w:r>
    </w:p>
    <w:p w14:paraId="1F668D52" w14:textId="77777777" w:rsidR="00B40BF6" w:rsidRDefault="00B40BF6" w:rsidP="00B40BF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</w:p>
    <w:p w14:paraId="2A0BC7EB" w14:textId="210145E2" w:rsidR="00B40BF6" w:rsidRDefault="00B40BF6">
      <w:pPr>
        <w:pStyle w:val="CommentText"/>
      </w:pPr>
    </w:p>
  </w:comment>
  <w:comment w:id="22" w:author="Utilizador" w:date="2018-06-24T19:43:00Z" w:initials="U">
    <w:p w14:paraId="6D52EF51" w14:textId="2BF6B35C" w:rsidR="002D0939" w:rsidRDefault="002D0939">
      <w:pPr>
        <w:pStyle w:val="CommentText"/>
      </w:pPr>
      <w:r>
        <w:rPr>
          <w:rStyle w:val="CommentReference"/>
        </w:rPr>
        <w:annotationRef/>
      </w:r>
      <w:r>
        <w:t>“Change” - Andre</w:t>
      </w:r>
    </w:p>
  </w:comment>
  <w:comment w:id="25" w:author="Utilizador" w:date="2018-06-24T19:37:00Z" w:initials="U">
    <w:p w14:paraId="123773F6" w14:textId="70DDED64" w:rsidR="002D0939" w:rsidRDefault="00B40BF6" w:rsidP="002D093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  <w:r>
        <w:rPr>
          <w:rStyle w:val="CommentReference"/>
        </w:rPr>
        <w:annotationRef/>
      </w:r>
      <w:r w:rsidR="002D0939">
        <w:rPr>
          <w:rFonts w:ascii="Segoe UI" w:hAnsi="Segoe UI" w:cs="Segoe UI"/>
          <w:color w:val="000000"/>
          <w:sz w:val="20"/>
          <w:szCs w:val="20"/>
          <w:lang w:val="en-GB"/>
        </w:rPr>
        <w:t>"</w:t>
      </w:r>
      <w:r w:rsidR="002D0939">
        <w:rPr>
          <w:rFonts w:ascii="Segoe UI" w:hAnsi="Segoe UI" w:cs="Segoe UI"/>
          <w:color w:val="000000"/>
          <w:sz w:val="20"/>
          <w:szCs w:val="20"/>
          <w:lang w:val="en-GB"/>
        </w:rPr>
        <w:t>use singular (not plural) for entities</w:t>
      </w:r>
      <w:r w:rsidR="002D0939">
        <w:rPr>
          <w:rFonts w:ascii="Segoe UI" w:hAnsi="Segoe UI" w:cs="Segoe UI"/>
          <w:color w:val="000000"/>
          <w:sz w:val="20"/>
          <w:szCs w:val="20"/>
          <w:lang w:val="en-GB"/>
        </w:rPr>
        <w:t>” and “</w:t>
      </w:r>
      <w:r w:rsidR="002D0939">
        <w:rPr>
          <w:rFonts w:ascii="Segoe UI" w:hAnsi="Segoe UI" w:cs="Segoe UI"/>
          <w:color w:val="000000"/>
          <w:sz w:val="20"/>
          <w:szCs w:val="20"/>
          <w:lang w:val="en-GB"/>
        </w:rPr>
        <w:t>order is a reserved word (please change)</w:t>
      </w:r>
      <w:r w:rsidR="002D0939">
        <w:rPr>
          <w:rFonts w:ascii="Segoe UI" w:hAnsi="Segoe UI" w:cs="Segoe UI"/>
          <w:color w:val="000000"/>
          <w:sz w:val="20"/>
          <w:szCs w:val="20"/>
          <w:lang w:val="en-GB"/>
        </w:rPr>
        <w:t>” - Andre</w:t>
      </w:r>
    </w:p>
    <w:p w14:paraId="2FE9FB28" w14:textId="3E54FE87" w:rsidR="00B40BF6" w:rsidRDefault="00B40BF6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77C4C6" w15:done="0"/>
  <w15:commentEx w15:paraId="20E0C002" w15:done="0"/>
  <w15:commentEx w15:paraId="2A0BC7EB" w15:done="0"/>
  <w15:commentEx w15:paraId="6D52EF51" w15:done="0"/>
  <w15:commentEx w15:paraId="2FE9FB2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177C4C6" w16cid:durableId="1E5B64E2"/>
  <w16cid:commentId w16cid:paraId="08D54B72" w16cid:durableId="1E5B65B0"/>
  <w16cid:commentId w16cid:paraId="7D6411CD" w16cid:durableId="1E5B6505"/>
  <w16cid:commentId w16cid:paraId="191F8844" w16cid:durableId="1E5B655F"/>
  <w16cid:commentId w16cid:paraId="20E0C002" w16cid:durableId="1E5B6687"/>
  <w16cid:commentId w16cid:paraId="74221AD4" w16cid:durableId="1E5B66EA"/>
  <w16cid:commentId w16cid:paraId="5C9C2BA5" w16cid:durableId="1E5B6745"/>
  <w16cid:commentId w16cid:paraId="2A3F171F" w16cid:durableId="1E5B6798"/>
  <w16cid:commentId w16cid:paraId="3B45B2D3" w16cid:durableId="1E5B6914"/>
  <w16cid:commentId w16cid:paraId="59976ADD" w16cid:durableId="1E5B68FF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F9E0AA" w14:textId="77777777" w:rsidR="00513C98" w:rsidRDefault="00513C98" w:rsidP="004078DA">
      <w:pPr>
        <w:spacing w:after="0" w:line="240" w:lineRule="auto"/>
      </w:pPr>
      <w:r>
        <w:separator/>
      </w:r>
    </w:p>
  </w:endnote>
  <w:endnote w:type="continuationSeparator" w:id="0">
    <w:p w14:paraId="6637C326" w14:textId="77777777" w:rsidR="00513C98" w:rsidRDefault="00513C98" w:rsidP="00407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AEF1EB" w14:textId="77777777" w:rsidR="00513C98" w:rsidRDefault="00513C98" w:rsidP="004078DA">
      <w:pPr>
        <w:spacing w:after="0" w:line="240" w:lineRule="auto"/>
      </w:pPr>
      <w:r>
        <w:separator/>
      </w:r>
    </w:p>
  </w:footnote>
  <w:footnote w:type="continuationSeparator" w:id="0">
    <w:p w14:paraId="1302BC27" w14:textId="77777777" w:rsidR="00513C98" w:rsidRDefault="00513C98" w:rsidP="004078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D91DDA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 w15:restartNumberingAfterBreak="0">
    <w:nsid w:val="033A6AF8"/>
    <w:multiLevelType w:val="hybridMultilevel"/>
    <w:tmpl w:val="CEBEE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52D70"/>
    <w:multiLevelType w:val="hybridMultilevel"/>
    <w:tmpl w:val="AE6C1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08264843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0DA64A88"/>
    <w:multiLevelType w:val="hybridMultilevel"/>
    <w:tmpl w:val="2200B5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107A5E0A"/>
    <w:multiLevelType w:val="hybridMultilevel"/>
    <w:tmpl w:val="EE1E941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11B87B17"/>
    <w:multiLevelType w:val="hybridMultilevel"/>
    <w:tmpl w:val="EFD6905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C115F0E"/>
    <w:multiLevelType w:val="hybridMultilevel"/>
    <w:tmpl w:val="E26E2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93B40"/>
    <w:multiLevelType w:val="hybridMultilevel"/>
    <w:tmpl w:val="122EE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0F40B7"/>
    <w:multiLevelType w:val="hybridMultilevel"/>
    <w:tmpl w:val="C268BF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472019"/>
    <w:multiLevelType w:val="hybridMultilevel"/>
    <w:tmpl w:val="36A23DAA"/>
    <w:lvl w:ilvl="0" w:tplc="CA9AF82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7E6071"/>
    <w:multiLevelType w:val="hybridMultilevel"/>
    <w:tmpl w:val="0E1A740C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68D36DF"/>
    <w:multiLevelType w:val="hybridMultilevel"/>
    <w:tmpl w:val="A0ECE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394DFF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2F156BA2"/>
    <w:multiLevelType w:val="hybridMultilevel"/>
    <w:tmpl w:val="F2B6F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AF5A33"/>
    <w:multiLevelType w:val="hybridMultilevel"/>
    <w:tmpl w:val="28CCA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442A13"/>
    <w:multiLevelType w:val="hybridMultilevel"/>
    <w:tmpl w:val="6EB22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145E4E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7E6665E1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1"/>
  </w:num>
  <w:num w:numId="5">
    <w:abstractNumId w:val="18"/>
  </w:num>
  <w:num w:numId="6">
    <w:abstractNumId w:val="2"/>
  </w:num>
  <w:num w:numId="7">
    <w:abstractNumId w:val="9"/>
  </w:num>
  <w:num w:numId="8">
    <w:abstractNumId w:val="16"/>
  </w:num>
  <w:num w:numId="9">
    <w:abstractNumId w:val="12"/>
  </w:num>
  <w:num w:numId="10">
    <w:abstractNumId w:val="0"/>
  </w:num>
  <w:num w:numId="11">
    <w:abstractNumId w:val="13"/>
  </w:num>
  <w:num w:numId="12">
    <w:abstractNumId w:val="3"/>
  </w:num>
  <w:num w:numId="13">
    <w:abstractNumId w:val="17"/>
  </w:num>
  <w:num w:numId="14">
    <w:abstractNumId w:val="15"/>
  </w:num>
  <w:num w:numId="15">
    <w:abstractNumId w:val="1"/>
  </w:num>
  <w:num w:numId="16">
    <w:abstractNumId w:val="8"/>
  </w:num>
  <w:num w:numId="17">
    <w:abstractNumId w:val="10"/>
  </w:num>
  <w:num w:numId="18">
    <w:abstractNumId w:val="14"/>
  </w:num>
  <w:num w:numId="19">
    <w:abstractNumId w:val="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tilizador">
    <w15:presenceInfo w15:providerId="None" w15:userId="Utilizador"/>
  </w15:person>
  <w15:person w15:author="Gerald Hilderink">
    <w15:presenceInfo w15:providerId="Windows Live" w15:userId="b3cdae5091de7a8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68F7"/>
    <w:rsid w:val="00015701"/>
    <w:rsid w:val="00067747"/>
    <w:rsid w:val="0007100A"/>
    <w:rsid w:val="000754C1"/>
    <w:rsid w:val="00081071"/>
    <w:rsid w:val="0009610E"/>
    <w:rsid w:val="000A2F65"/>
    <w:rsid w:val="000B0C85"/>
    <w:rsid w:val="000D0EAC"/>
    <w:rsid w:val="000D0FA7"/>
    <w:rsid w:val="000E1454"/>
    <w:rsid w:val="00114172"/>
    <w:rsid w:val="00130A69"/>
    <w:rsid w:val="00140141"/>
    <w:rsid w:val="00180B5C"/>
    <w:rsid w:val="0018316A"/>
    <w:rsid w:val="001923BA"/>
    <w:rsid w:val="00197704"/>
    <w:rsid w:val="001B7FB8"/>
    <w:rsid w:val="001C68F7"/>
    <w:rsid w:val="001F171B"/>
    <w:rsid w:val="001F531F"/>
    <w:rsid w:val="001F5A0B"/>
    <w:rsid w:val="00207F28"/>
    <w:rsid w:val="002224BC"/>
    <w:rsid w:val="00222E20"/>
    <w:rsid w:val="002407BE"/>
    <w:rsid w:val="00262A83"/>
    <w:rsid w:val="002A0BB7"/>
    <w:rsid w:val="002A736A"/>
    <w:rsid w:val="002B17C3"/>
    <w:rsid w:val="002B2298"/>
    <w:rsid w:val="002B28B9"/>
    <w:rsid w:val="002C2BF2"/>
    <w:rsid w:val="002C6497"/>
    <w:rsid w:val="002D0939"/>
    <w:rsid w:val="002D330A"/>
    <w:rsid w:val="002D5EC1"/>
    <w:rsid w:val="002D7CD8"/>
    <w:rsid w:val="002F3D22"/>
    <w:rsid w:val="002F457B"/>
    <w:rsid w:val="002F5A4C"/>
    <w:rsid w:val="00327094"/>
    <w:rsid w:val="00334EC4"/>
    <w:rsid w:val="00347350"/>
    <w:rsid w:val="0035202D"/>
    <w:rsid w:val="00357627"/>
    <w:rsid w:val="00367B04"/>
    <w:rsid w:val="0037601C"/>
    <w:rsid w:val="00377D59"/>
    <w:rsid w:val="00386202"/>
    <w:rsid w:val="003B2AFD"/>
    <w:rsid w:val="003D2FA7"/>
    <w:rsid w:val="003D7342"/>
    <w:rsid w:val="003E0DD1"/>
    <w:rsid w:val="003F3B7F"/>
    <w:rsid w:val="003F5E69"/>
    <w:rsid w:val="003F7B4D"/>
    <w:rsid w:val="004078DA"/>
    <w:rsid w:val="00414220"/>
    <w:rsid w:val="00430228"/>
    <w:rsid w:val="00430CDF"/>
    <w:rsid w:val="00443058"/>
    <w:rsid w:val="00465AC0"/>
    <w:rsid w:val="004843AC"/>
    <w:rsid w:val="00485521"/>
    <w:rsid w:val="00486CE5"/>
    <w:rsid w:val="004A10C3"/>
    <w:rsid w:val="004C1430"/>
    <w:rsid w:val="004C29B2"/>
    <w:rsid w:val="004E257B"/>
    <w:rsid w:val="004F369D"/>
    <w:rsid w:val="00513C98"/>
    <w:rsid w:val="005223AF"/>
    <w:rsid w:val="00522D61"/>
    <w:rsid w:val="00532E25"/>
    <w:rsid w:val="0054178E"/>
    <w:rsid w:val="00575F9B"/>
    <w:rsid w:val="0059198D"/>
    <w:rsid w:val="005935F6"/>
    <w:rsid w:val="005A5568"/>
    <w:rsid w:val="005D5A5D"/>
    <w:rsid w:val="005D7944"/>
    <w:rsid w:val="005E2D4A"/>
    <w:rsid w:val="006140C0"/>
    <w:rsid w:val="0061413E"/>
    <w:rsid w:val="00620426"/>
    <w:rsid w:val="006216A2"/>
    <w:rsid w:val="006406DC"/>
    <w:rsid w:val="00687ACC"/>
    <w:rsid w:val="006B0040"/>
    <w:rsid w:val="006B64A6"/>
    <w:rsid w:val="006C13E3"/>
    <w:rsid w:val="006D4BBB"/>
    <w:rsid w:val="006D4E4D"/>
    <w:rsid w:val="006E61AE"/>
    <w:rsid w:val="006F00E0"/>
    <w:rsid w:val="007045AA"/>
    <w:rsid w:val="00713E11"/>
    <w:rsid w:val="00717CD3"/>
    <w:rsid w:val="00732068"/>
    <w:rsid w:val="00741B60"/>
    <w:rsid w:val="0074500D"/>
    <w:rsid w:val="00745246"/>
    <w:rsid w:val="007537D0"/>
    <w:rsid w:val="00785FBE"/>
    <w:rsid w:val="007A2ADF"/>
    <w:rsid w:val="007A564E"/>
    <w:rsid w:val="007E56DD"/>
    <w:rsid w:val="007E5B81"/>
    <w:rsid w:val="0080462C"/>
    <w:rsid w:val="00823E89"/>
    <w:rsid w:val="00846A39"/>
    <w:rsid w:val="008508DE"/>
    <w:rsid w:val="0088202F"/>
    <w:rsid w:val="00887604"/>
    <w:rsid w:val="008A75EA"/>
    <w:rsid w:val="008B1852"/>
    <w:rsid w:val="008B4BCF"/>
    <w:rsid w:val="008B7E00"/>
    <w:rsid w:val="008C13FC"/>
    <w:rsid w:val="008C32CE"/>
    <w:rsid w:val="00903E9B"/>
    <w:rsid w:val="009056E5"/>
    <w:rsid w:val="00916D3B"/>
    <w:rsid w:val="00931957"/>
    <w:rsid w:val="0094769B"/>
    <w:rsid w:val="009617C2"/>
    <w:rsid w:val="009B1170"/>
    <w:rsid w:val="009E07F9"/>
    <w:rsid w:val="00A054A8"/>
    <w:rsid w:val="00A11899"/>
    <w:rsid w:val="00A11FD6"/>
    <w:rsid w:val="00A21DC8"/>
    <w:rsid w:val="00A41BA1"/>
    <w:rsid w:val="00A42EED"/>
    <w:rsid w:val="00A55520"/>
    <w:rsid w:val="00A55F87"/>
    <w:rsid w:val="00A72437"/>
    <w:rsid w:val="00AA40FC"/>
    <w:rsid w:val="00AD3965"/>
    <w:rsid w:val="00AE62E4"/>
    <w:rsid w:val="00AE6D9C"/>
    <w:rsid w:val="00AF0D22"/>
    <w:rsid w:val="00B1212E"/>
    <w:rsid w:val="00B128DA"/>
    <w:rsid w:val="00B326CF"/>
    <w:rsid w:val="00B32A7E"/>
    <w:rsid w:val="00B40BF6"/>
    <w:rsid w:val="00B4281E"/>
    <w:rsid w:val="00B4405A"/>
    <w:rsid w:val="00B77236"/>
    <w:rsid w:val="00B9072D"/>
    <w:rsid w:val="00BA5C3F"/>
    <w:rsid w:val="00BC08D0"/>
    <w:rsid w:val="00BC38F8"/>
    <w:rsid w:val="00BD4B2C"/>
    <w:rsid w:val="00BD5709"/>
    <w:rsid w:val="00BE3BC5"/>
    <w:rsid w:val="00C22A52"/>
    <w:rsid w:val="00C365F7"/>
    <w:rsid w:val="00C5040E"/>
    <w:rsid w:val="00C76286"/>
    <w:rsid w:val="00CA3E4B"/>
    <w:rsid w:val="00CA4B12"/>
    <w:rsid w:val="00CB23E7"/>
    <w:rsid w:val="00CB2DA9"/>
    <w:rsid w:val="00CC2635"/>
    <w:rsid w:val="00CE1E07"/>
    <w:rsid w:val="00CF67DF"/>
    <w:rsid w:val="00D03E15"/>
    <w:rsid w:val="00D05F58"/>
    <w:rsid w:val="00D061EC"/>
    <w:rsid w:val="00D105B2"/>
    <w:rsid w:val="00D277AB"/>
    <w:rsid w:val="00D33EE3"/>
    <w:rsid w:val="00D953DF"/>
    <w:rsid w:val="00DB6F75"/>
    <w:rsid w:val="00E01085"/>
    <w:rsid w:val="00E02E82"/>
    <w:rsid w:val="00E0522F"/>
    <w:rsid w:val="00E14639"/>
    <w:rsid w:val="00E451E6"/>
    <w:rsid w:val="00E566A3"/>
    <w:rsid w:val="00E604EA"/>
    <w:rsid w:val="00E80CBC"/>
    <w:rsid w:val="00E931B8"/>
    <w:rsid w:val="00EA7C4F"/>
    <w:rsid w:val="00EC0556"/>
    <w:rsid w:val="00EC4099"/>
    <w:rsid w:val="00EC495A"/>
    <w:rsid w:val="00EE4CAD"/>
    <w:rsid w:val="00EF7CB0"/>
    <w:rsid w:val="00F1355D"/>
    <w:rsid w:val="00F22781"/>
    <w:rsid w:val="00F31422"/>
    <w:rsid w:val="00F37935"/>
    <w:rsid w:val="00F4608D"/>
    <w:rsid w:val="00F46C0D"/>
    <w:rsid w:val="00F606E3"/>
    <w:rsid w:val="00F710CD"/>
    <w:rsid w:val="00F769B2"/>
    <w:rsid w:val="00F82F82"/>
    <w:rsid w:val="00FB4D73"/>
    <w:rsid w:val="00FC2EB6"/>
    <w:rsid w:val="00FD0091"/>
    <w:rsid w:val="00FD538C"/>
    <w:rsid w:val="00FE0600"/>
    <w:rsid w:val="00FE4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C814F"/>
  <w15:docId w15:val="{329AAE5B-C9DE-4E7C-8746-3BB102F71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05B2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75EA"/>
    <w:pPr>
      <w:keepNext/>
      <w:keepLines/>
      <w:spacing w:before="240" w:after="0"/>
      <w:outlineLvl w:val="0"/>
    </w:pPr>
    <w:rPr>
      <w:rFonts w:eastAsiaTheme="minorEastAsia"/>
      <w:color w:val="FF0000"/>
      <w:sz w:val="32"/>
      <w:szCs w:val="32"/>
      <w:lang w:val="pt-P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1BA1"/>
    <w:pPr>
      <w:keepNext/>
      <w:keepLines/>
      <w:spacing w:before="40" w:after="0"/>
      <w:outlineLvl w:val="1"/>
    </w:pPr>
    <w:rPr>
      <w:rFonts w:eastAsiaTheme="majorEastAsia"/>
      <w:color w:val="C0000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7935"/>
    <w:pPr>
      <w:keepNext/>
      <w:keepLines/>
      <w:spacing w:before="40" w:after="0"/>
      <w:outlineLvl w:val="2"/>
    </w:pPr>
    <w:rPr>
      <w:rFonts w:eastAsiaTheme="majorEastAsia"/>
      <w:color w:val="99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NR">
    <w:name w:val="TNR"/>
    <w:basedOn w:val="Normal"/>
    <w:link w:val="TNRChar"/>
    <w:qFormat/>
    <w:rsid w:val="00D105B2"/>
  </w:style>
  <w:style w:type="character" w:customStyle="1" w:styleId="TNRChar">
    <w:name w:val="TNR Char"/>
    <w:basedOn w:val="DefaultParagraphFont"/>
    <w:link w:val="TNR"/>
    <w:rsid w:val="00D105B2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A75EA"/>
    <w:rPr>
      <w:rFonts w:ascii="Times New Roman" w:eastAsiaTheme="minorEastAsia" w:hAnsi="Times New Roman" w:cs="Times New Roman"/>
      <w:color w:val="FF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A41BA1"/>
    <w:rPr>
      <w:rFonts w:ascii="Times New Roman" w:eastAsiaTheme="majorEastAsia" w:hAnsi="Times New Roman" w:cs="Times New Roman"/>
      <w:color w:val="C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37935"/>
    <w:rPr>
      <w:rFonts w:ascii="Times New Roman" w:eastAsiaTheme="majorEastAsia" w:hAnsi="Times New Roman" w:cs="Times New Roman"/>
      <w:color w:val="990000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1C68F7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1C68F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5E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5E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916D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D4E4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D4E4D"/>
    <w:pPr>
      <w:spacing w:after="100" w:line="256" w:lineRule="auto"/>
    </w:pPr>
    <w:rPr>
      <w:rFonts w:asciiTheme="minorHAnsi" w:hAnsiTheme="minorHAnsi" w:cstheme="minorBidi"/>
      <w:sz w:val="22"/>
      <w:szCs w:val="22"/>
      <w:lang w:val="en-GB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D4E4D"/>
    <w:pPr>
      <w:spacing w:after="100" w:line="256" w:lineRule="auto"/>
      <w:ind w:left="220"/>
    </w:pPr>
    <w:rPr>
      <w:rFonts w:asciiTheme="minorHAnsi" w:hAnsiTheme="minorHAnsi" w:cstheme="minorBidi"/>
      <w:sz w:val="22"/>
      <w:szCs w:val="22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4E4D"/>
    <w:pPr>
      <w:spacing w:line="256" w:lineRule="auto"/>
      <w:outlineLvl w:val="9"/>
    </w:pPr>
    <w:rPr>
      <w:rFonts w:asciiTheme="majorHAnsi" w:eastAsiaTheme="majorEastAsia" w:hAnsiTheme="majorHAnsi" w:cstheme="majorBidi"/>
      <w:b/>
      <w:color w:val="385623" w:themeColor="accent6" w:themeShade="80"/>
      <w:lang w:val="en-US"/>
    </w:rPr>
  </w:style>
  <w:style w:type="paragraph" w:styleId="ListParagraph">
    <w:name w:val="List Paragraph"/>
    <w:basedOn w:val="Normal"/>
    <w:uiPriority w:val="34"/>
    <w:qFormat/>
    <w:rsid w:val="00CE1E0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78DA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78DA"/>
    <w:rPr>
      <w:rFonts w:ascii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BE3BC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">
    <w:name w:val="Light List"/>
    <w:basedOn w:val="TableNormal"/>
    <w:uiPriority w:val="61"/>
    <w:rsid w:val="00BE3BC5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32A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2A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2A7E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A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A7E"/>
    <w:rPr>
      <w:rFonts w:ascii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40BF6"/>
    <w:pPr>
      <w:spacing w:after="0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4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50" Type="http://schemas.microsoft.com/office/2016/09/relationships/commentsIds" Target="commentsId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microsoft.com/office/2011/relationships/commentsExtended" Target="commentsExtended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comments" Target="comments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microsoft.com/office/2011/relationships/people" Target="peop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C54F4D-B947-48F0-9CC3-ED7B7E0CE4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524</Words>
  <Characters>2991</Characters>
  <Application>Microsoft Office Word</Application>
  <DocSecurity>0</DocSecurity>
  <Lines>24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SETUP DOCUMENT</vt:lpstr>
      <vt:lpstr>SETUP DOCUMENT</vt:lpstr>
    </vt:vector>
  </TitlesOfParts>
  <Company/>
  <LinksUpToDate>false</LinksUpToDate>
  <CharactersWithSpaces>3508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SETUP DOCUMENT</dc:title>
  <dc:creator>ProP Group 34</dc:creator>
  <cp:lastModifiedBy>Utilizador</cp:lastModifiedBy>
  <cp:revision>2</cp:revision>
  <cp:lastPrinted>2018-03-18T17:46:00Z</cp:lastPrinted>
  <dcterms:created xsi:type="dcterms:W3CDTF">2018-06-24T17:44:00Z</dcterms:created>
  <dcterms:modified xsi:type="dcterms:W3CDTF">2018-06-24T17:44:00Z</dcterms:modified>
</cp:coreProperties>
</file>